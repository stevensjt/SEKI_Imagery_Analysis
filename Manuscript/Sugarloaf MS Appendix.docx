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59A9D7" w14:textId="77777777"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Sugarbaby</w:t>
            </w:r>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76D69E3E" w14:textId="77777777"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A: Sugarloaf Creek Basin and Illilouette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549228F6" w:rsidR="00070B79" w:rsidRDefault="00070B79" w:rsidP="00CE2D4C">
      <w:pPr>
        <w:spacing w:line="480" w:lineRule="auto"/>
        <w:ind w:firstLine="720"/>
        <w:rPr>
          <w:rFonts w:ascii="Times New Roman" w:hAnsi="Times New Roman" w:cs="Times New Roman"/>
        </w:rPr>
      </w:pPr>
      <w:commentRangeStart w:id="0"/>
      <w:r w:rsidRPr="00CE2D4C">
        <w:rPr>
          <w:rFonts w:ascii="Times New Roman" w:hAnsi="Times New Roman" w:cs="Times New Roman"/>
        </w:rPr>
        <w:t>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0"/>
      <w:r w:rsidRPr="00CE2D4C">
        <w:rPr>
          <w:rStyle w:val="CommentReference"/>
        </w:rPr>
        <w:commentReference w:id="0"/>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260" w:type="dxa"/>
        <w:tblLook w:val="04A0" w:firstRow="1" w:lastRow="0" w:firstColumn="1" w:lastColumn="0" w:noHBand="0" w:noVBand="1"/>
      </w:tblPr>
      <w:tblGrid>
        <w:gridCol w:w="1204"/>
        <w:gridCol w:w="1720"/>
        <w:gridCol w:w="1180"/>
        <w:gridCol w:w="880"/>
        <w:gridCol w:w="780"/>
        <w:gridCol w:w="780"/>
        <w:gridCol w:w="800"/>
      </w:tblGrid>
      <w:tr w:rsidR="0025564C" w:rsidRPr="0025564C" w14:paraId="6D32D8CF" w14:textId="77777777" w:rsidTr="0025564C">
        <w:trPr>
          <w:trHeight w:val="375"/>
        </w:trPr>
        <w:tc>
          <w:tcPr>
            <w:tcW w:w="1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780"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0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25564C">
        <w:trPr>
          <w:trHeight w:val="300"/>
        </w:trPr>
        <w:tc>
          <w:tcPr>
            <w:tcW w:w="11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780"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0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780"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780"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0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0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780"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780"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25564C">
        <w:trPr>
          <w:trHeight w:val="300"/>
        </w:trPr>
        <w:tc>
          <w:tcPr>
            <w:tcW w:w="11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780"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0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780"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780"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780"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0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25564C">
        <w:trPr>
          <w:trHeight w:val="315"/>
        </w:trPr>
        <w:tc>
          <w:tcPr>
            <w:tcW w:w="1120"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310DAB6C"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Table A.1:  Soil texture and organic matter (OM) percent composition for soil samples collected at the weather stations at different depths</w:t>
      </w:r>
      <w:r w:rsidR="0025564C">
        <w:rPr>
          <w:rFonts w:ascii="Times New Roman" w:hAnsi="Times New Roman" w:cs="Times New Roman"/>
          <w:i/>
        </w:rPr>
        <w:t xml:space="preserve">. An additional dense meadow site near the </w:t>
      </w:r>
      <w:r>
        <w:rPr>
          <w:rFonts w:ascii="Times New Roman" w:hAnsi="Times New Roman" w:cs="Times New Roman"/>
          <w:i/>
        </w:rPr>
        <w:t xml:space="preserve">wetland weather station in ICB </w:t>
      </w:r>
      <w:r w:rsidR="0025564C">
        <w:rPr>
          <w:rFonts w:ascii="Times New Roman" w:hAnsi="Times New Roman" w:cs="Times New Roman"/>
          <w:i/>
        </w:rPr>
        <w:t xml:space="preserve">is also shown </w:t>
      </w:r>
      <w:r>
        <w:rPr>
          <w:rFonts w:ascii="Times New Roman" w:hAnsi="Times New Roman" w:cs="Times New Roman"/>
          <w:i/>
        </w:rPr>
        <w:t>for comparison.</w:t>
      </w:r>
      <w:r w:rsidR="0025564C">
        <w:rPr>
          <w:rFonts w:ascii="Times New Roman" w:hAnsi="Times New Roman" w:cs="Times New Roman"/>
          <w:i/>
        </w:rPr>
        <w:t xml:space="preserve"> Insufficient sample was available to calculate texture at the ICB shrub site.</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5B38B219"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cordulatus</w:t>
      </w:r>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p>
    <w:p w14:paraId="46743F69" w14:textId="6B4DEADC" w:rsidR="008231EE"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7"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at the same locations shows the same general trends in space and time, giving us high confidence in our calculated precipitation trends even if the exact values do not agree (Table A.2). PRISM precipitation is highly uncertain in the Sierra Nevada, and therefore we do not believe that the differences in annual total precipitation necessarily indicate an error in our measurements (</w:t>
      </w:r>
      <w:commentRangeStart w:id="1"/>
      <w:r w:rsidR="008231EE" w:rsidRPr="00C6666E">
        <w:rPr>
          <w:rFonts w:ascii="Times New Roman" w:hAnsi="Times New Roman" w:cs="Times New Roman"/>
          <w:color w:val="FF0000"/>
        </w:rPr>
        <w:t>CITE</w:t>
      </w:r>
      <w:commentRangeEnd w:id="1"/>
      <w:r w:rsidR="008E5EA9" w:rsidRPr="00C6666E">
        <w:rPr>
          <w:rStyle w:val="CommentReference"/>
          <w:color w:val="FF0000"/>
        </w:rPr>
        <w:commentReference w:id="1"/>
      </w:r>
      <w:r w:rsidR="008231EE">
        <w:rPr>
          <w:rFonts w:ascii="Times New Roman" w:hAnsi="Times New Roman" w:cs="Times New Roman"/>
        </w:rPr>
        <w:t>). However, the fact that our weather stations consistently estimated less precipitation than PRISM could be partly due to precipitation that was not captured by our gauges due to damage from animal activity or extreme weather.</w:t>
      </w:r>
    </w:p>
    <w:tbl>
      <w:tblPr>
        <w:tblStyle w:val="TableGrid"/>
        <w:tblW w:w="0" w:type="auto"/>
        <w:tblLook w:val="04A0" w:firstRow="1" w:lastRow="0" w:firstColumn="1" w:lastColumn="0" w:noHBand="0" w:noVBand="1"/>
      </w:tblPr>
      <w:tblGrid>
        <w:gridCol w:w="2598"/>
        <w:gridCol w:w="2146"/>
        <w:gridCol w:w="2312"/>
        <w:gridCol w:w="2294"/>
      </w:tblGrid>
      <w:tr w:rsidR="005E034E" w14:paraId="6724A683" w14:textId="77777777" w:rsidTr="005E034E">
        <w:tc>
          <w:tcPr>
            <w:tcW w:w="2598" w:type="dxa"/>
          </w:tcPr>
          <w:p w14:paraId="1C24154E" w14:textId="77777777" w:rsidR="005E034E" w:rsidRDefault="005E034E" w:rsidP="006E43F2"/>
        </w:tc>
        <w:tc>
          <w:tcPr>
            <w:tcW w:w="2146" w:type="dxa"/>
          </w:tcPr>
          <w:p w14:paraId="031A3B0A" w14:textId="407D9049" w:rsidR="005E034E" w:rsidRPr="008E5EA9" w:rsidRDefault="005E034E" w:rsidP="008E5EA9">
            <w:pPr>
              <w:jc w:val="right"/>
              <w:rPr>
                <w:b/>
              </w:rPr>
            </w:pPr>
            <w:r>
              <w:rPr>
                <w:b/>
              </w:rPr>
              <w:t>WY 2016</w:t>
            </w:r>
          </w:p>
        </w:tc>
        <w:tc>
          <w:tcPr>
            <w:tcW w:w="2312" w:type="dxa"/>
          </w:tcPr>
          <w:p w14:paraId="2F520497" w14:textId="48A1D2A1" w:rsidR="005E034E" w:rsidRPr="008E5EA9" w:rsidRDefault="005E034E" w:rsidP="008E5EA9">
            <w:pPr>
              <w:jc w:val="right"/>
              <w:rPr>
                <w:b/>
              </w:rPr>
            </w:pPr>
            <w:r w:rsidRPr="008E5EA9">
              <w:rPr>
                <w:b/>
              </w:rPr>
              <w:t xml:space="preserve">WY </w:t>
            </w:r>
            <w:r>
              <w:rPr>
                <w:b/>
              </w:rPr>
              <w:t>2017</w:t>
            </w:r>
          </w:p>
        </w:tc>
        <w:tc>
          <w:tcPr>
            <w:tcW w:w="2294"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5E034E">
        <w:tc>
          <w:tcPr>
            <w:tcW w:w="2598" w:type="dxa"/>
          </w:tcPr>
          <w:p w14:paraId="0414E335" w14:textId="77777777" w:rsidR="005E034E" w:rsidRDefault="005E034E" w:rsidP="006E43F2">
            <w:r>
              <w:t>Weather Station, ICB</w:t>
            </w:r>
          </w:p>
        </w:tc>
        <w:tc>
          <w:tcPr>
            <w:tcW w:w="2146" w:type="dxa"/>
          </w:tcPr>
          <w:p w14:paraId="5E76EC63" w14:textId="3A296096" w:rsidR="005E034E" w:rsidRDefault="005E034E" w:rsidP="006E43F2">
            <w:pPr>
              <w:jc w:val="right"/>
            </w:pPr>
            <w:commentRangeStart w:id="2"/>
            <w:r>
              <w:t>?</w:t>
            </w:r>
            <w:commentRangeEnd w:id="2"/>
            <w:r>
              <w:rPr>
                <w:rStyle w:val="CommentReference"/>
              </w:rPr>
              <w:commentReference w:id="2"/>
            </w:r>
          </w:p>
        </w:tc>
        <w:tc>
          <w:tcPr>
            <w:tcW w:w="2312" w:type="dxa"/>
          </w:tcPr>
          <w:p w14:paraId="305D2625" w14:textId="2057AC3A" w:rsidR="005E034E" w:rsidRDefault="005E034E" w:rsidP="006E43F2">
            <w:pPr>
              <w:jc w:val="right"/>
            </w:pPr>
            <w:r>
              <w:t>1,130 mm</w:t>
            </w:r>
          </w:p>
        </w:tc>
        <w:tc>
          <w:tcPr>
            <w:tcW w:w="2294" w:type="dxa"/>
          </w:tcPr>
          <w:p w14:paraId="008D34A2" w14:textId="77777777" w:rsidR="005E034E" w:rsidRDefault="005E034E" w:rsidP="006E43F2">
            <w:pPr>
              <w:jc w:val="right"/>
            </w:pPr>
            <w:r>
              <w:t>560 mm</w:t>
            </w:r>
          </w:p>
        </w:tc>
      </w:tr>
      <w:tr w:rsidR="005E034E" w14:paraId="33F62C1F" w14:textId="77777777" w:rsidTr="005E034E">
        <w:tc>
          <w:tcPr>
            <w:tcW w:w="2598" w:type="dxa"/>
          </w:tcPr>
          <w:p w14:paraId="6F396A70" w14:textId="77777777" w:rsidR="005E034E" w:rsidRDefault="005E034E" w:rsidP="006E43F2">
            <w:r>
              <w:t>PRISM, ICB</w:t>
            </w:r>
          </w:p>
        </w:tc>
        <w:tc>
          <w:tcPr>
            <w:tcW w:w="2146" w:type="dxa"/>
          </w:tcPr>
          <w:p w14:paraId="1C4E09D2" w14:textId="259B7A6A" w:rsidR="005E034E" w:rsidRDefault="009E3B6B" w:rsidP="006E43F2">
            <w:pPr>
              <w:jc w:val="right"/>
            </w:pPr>
            <w:r>
              <w:t>1,028 mm</w:t>
            </w:r>
          </w:p>
        </w:tc>
        <w:tc>
          <w:tcPr>
            <w:tcW w:w="2312" w:type="dxa"/>
          </w:tcPr>
          <w:p w14:paraId="08B52B20" w14:textId="13576F1B" w:rsidR="005E034E" w:rsidRDefault="005E034E" w:rsidP="006E43F2">
            <w:pPr>
              <w:jc w:val="right"/>
            </w:pPr>
            <w:r>
              <w:t>2,017 mm</w:t>
            </w:r>
          </w:p>
        </w:tc>
        <w:tc>
          <w:tcPr>
            <w:tcW w:w="2294" w:type="dxa"/>
          </w:tcPr>
          <w:p w14:paraId="29441569" w14:textId="77777777" w:rsidR="005E034E" w:rsidRDefault="005E034E" w:rsidP="006E43F2">
            <w:pPr>
              <w:jc w:val="right"/>
            </w:pPr>
            <w:r>
              <w:t>797 mm</w:t>
            </w:r>
          </w:p>
        </w:tc>
      </w:tr>
      <w:tr w:rsidR="005E034E" w14:paraId="58DC99ED" w14:textId="77777777" w:rsidTr="005E034E">
        <w:tc>
          <w:tcPr>
            <w:tcW w:w="2598" w:type="dxa"/>
          </w:tcPr>
          <w:p w14:paraId="060765FA" w14:textId="77777777" w:rsidR="005E034E" w:rsidRDefault="005E034E" w:rsidP="006E43F2">
            <w:r>
              <w:t>Weather Station, SCB</w:t>
            </w:r>
          </w:p>
        </w:tc>
        <w:tc>
          <w:tcPr>
            <w:tcW w:w="2146" w:type="dxa"/>
          </w:tcPr>
          <w:p w14:paraId="17030F8C" w14:textId="2BCBFB0D" w:rsidR="005E034E" w:rsidRDefault="005E034E" w:rsidP="006E43F2">
            <w:pPr>
              <w:jc w:val="right"/>
            </w:pPr>
            <w:r>
              <w:t>NA</w:t>
            </w:r>
          </w:p>
        </w:tc>
        <w:tc>
          <w:tcPr>
            <w:tcW w:w="2312" w:type="dxa"/>
          </w:tcPr>
          <w:p w14:paraId="64DFCA96" w14:textId="78DB7ACD" w:rsidR="005E034E" w:rsidRDefault="005E034E" w:rsidP="006E43F2">
            <w:pPr>
              <w:jc w:val="right"/>
            </w:pPr>
            <w:r>
              <w:t>780 mm</w:t>
            </w:r>
          </w:p>
        </w:tc>
        <w:tc>
          <w:tcPr>
            <w:tcW w:w="2294" w:type="dxa"/>
          </w:tcPr>
          <w:p w14:paraId="786BC11E" w14:textId="77777777" w:rsidR="005E034E" w:rsidRDefault="005E034E" w:rsidP="006E43F2">
            <w:pPr>
              <w:jc w:val="right"/>
            </w:pPr>
            <w:r>
              <w:t>490 mm</w:t>
            </w:r>
          </w:p>
        </w:tc>
      </w:tr>
      <w:tr w:rsidR="005E034E" w14:paraId="35DE70B4" w14:textId="77777777" w:rsidTr="005E034E">
        <w:tc>
          <w:tcPr>
            <w:tcW w:w="2598" w:type="dxa"/>
          </w:tcPr>
          <w:p w14:paraId="220A0705" w14:textId="77777777" w:rsidR="005E034E" w:rsidRDefault="005E034E" w:rsidP="006E43F2">
            <w:r>
              <w:t>PRISM, SCB</w:t>
            </w:r>
          </w:p>
        </w:tc>
        <w:tc>
          <w:tcPr>
            <w:tcW w:w="2146" w:type="dxa"/>
          </w:tcPr>
          <w:p w14:paraId="7E0D8A98" w14:textId="6EA7EBB6" w:rsidR="005E034E" w:rsidRDefault="009E3B6B" w:rsidP="006E43F2">
            <w:pPr>
              <w:jc w:val="right"/>
            </w:pPr>
            <w:r>
              <w:t>843 mm</w:t>
            </w:r>
          </w:p>
        </w:tc>
        <w:tc>
          <w:tcPr>
            <w:tcW w:w="2312" w:type="dxa"/>
          </w:tcPr>
          <w:p w14:paraId="75BC1032" w14:textId="6B78381C" w:rsidR="005E034E" w:rsidRDefault="005E034E" w:rsidP="006E43F2">
            <w:pPr>
              <w:jc w:val="right"/>
            </w:pPr>
            <w:r>
              <w:t>1,491 mm</w:t>
            </w:r>
          </w:p>
        </w:tc>
        <w:tc>
          <w:tcPr>
            <w:tcW w:w="2294" w:type="dxa"/>
          </w:tcPr>
          <w:p w14:paraId="4AC65602" w14:textId="77777777" w:rsidR="005E034E" w:rsidRDefault="005E034E" w:rsidP="006E43F2">
            <w:pPr>
              <w:jc w:val="right"/>
            </w:pPr>
            <w:r>
              <w:t>673 mm</w:t>
            </w:r>
          </w:p>
        </w:tc>
      </w:tr>
      <w:tr w:rsidR="005E034E" w14:paraId="39C30A01" w14:textId="77777777" w:rsidTr="005E034E">
        <w:tc>
          <w:tcPr>
            <w:tcW w:w="2598" w:type="dxa"/>
          </w:tcPr>
          <w:p w14:paraId="31968B66" w14:textId="1C6FEEC3" w:rsidR="005E034E" w:rsidRDefault="005E034E" w:rsidP="008E5EA9">
            <w:r>
              <w:t>ICB/SCB, weather stns.</w:t>
            </w:r>
          </w:p>
        </w:tc>
        <w:tc>
          <w:tcPr>
            <w:tcW w:w="2146" w:type="dxa"/>
          </w:tcPr>
          <w:p w14:paraId="36180FBD" w14:textId="5E4AE2A3" w:rsidR="005E034E" w:rsidRDefault="005E034E" w:rsidP="006E43F2">
            <w:pPr>
              <w:jc w:val="right"/>
            </w:pPr>
            <w:r>
              <w:t>NA</w:t>
            </w:r>
          </w:p>
        </w:tc>
        <w:tc>
          <w:tcPr>
            <w:tcW w:w="2312" w:type="dxa"/>
          </w:tcPr>
          <w:p w14:paraId="776E9201" w14:textId="688AF64E" w:rsidR="005E034E" w:rsidRDefault="005E034E" w:rsidP="006E43F2">
            <w:pPr>
              <w:jc w:val="right"/>
            </w:pPr>
            <w:r>
              <w:t>1.45</w:t>
            </w:r>
          </w:p>
        </w:tc>
        <w:tc>
          <w:tcPr>
            <w:tcW w:w="2294" w:type="dxa"/>
          </w:tcPr>
          <w:p w14:paraId="67E43B47" w14:textId="77777777" w:rsidR="005E034E" w:rsidRDefault="005E034E" w:rsidP="006E43F2">
            <w:pPr>
              <w:jc w:val="right"/>
            </w:pPr>
            <w:r>
              <w:t>1.14</w:t>
            </w:r>
          </w:p>
        </w:tc>
      </w:tr>
      <w:tr w:rsidR="005E034E" w14:paraId="71367599" w14:textId="77777777" w:rsidTr="005E034E">
        <w:tc>
          <w:tcPr>
            <w:tcW w:w="2598" w:type="dxa"/>
          </w:tcPr>
          <w:p w14:paraId="0A63A1D5" w14:textId="77777777" w:rsidR="005E034E" w:rsidRDefault="005E034E" w:rsidP="006E43F2">
            <w:r>
              <w:t>ICB/SCB, PRISM</w:t>
            </w:r>
          </w:p>
        </w:tc>
        <w:tc>
          <w:tcPr>
            <w:tcW w:w="2146" w:type="dxa"/>
          </w:tcPr>
          <w:p w14:paraId="00D0777B" w14:textId="5DC35DCE" w:rsidR="005E034E" w:rsidRDefault="009E3B6B" w:rsidP="006E43F2">
            <w:pPr>
              <w:jc w:val="right"/>
            </w:pPr>
            <w:r>
              <w:t>1.22</w:t>
            </w:r>
          </w:p>
        </w:tc>
        <w:tc>
          <w:tcPr>
            <w:tcW w:w="2312" w:type="dxa"/>
          </w:tcPr>
          <w:p w14:paraId="2B441736" w14:textId="542093BC" w:rsidR="005E034E" w:rsidRDefault="005E034E" w:rsidP="006E43F2">
            <w:pPr>
              <w:jc w:val="right"/>
            </w:pPr>
            <w:r>
              <w:t>1.35</w:t>
            </w:r>
          </w:p>
        </w:tc>
        <w:tc>
          <w:tcPr>
            <w:tcW w:w="2294" w:type="dxa"/>
          </w:tcPr>
          <w:p w14:paraId="6E3B3A3F" w14:textId="77777777" w:rsidR="005E034E" w:rsidRDefault="005E034E" w:rsidP="006E43F2">
            <w:pPr>
              <w:jc w:val="right"/>
            </w:pPr>
            <w:r>
              <w:t>1.19</w:t>
            </w:r>
          </w:p>
        </w:tc>
      </w:tr>
      <w:tr w:rsidR="005E034E" w14:paraId="5B6EE126" w14:textId="77777777" w:rsidTr="005E034E">
        <w:tc>
          <w:tcPr>
            <w:tcW w:w="2598" w:type="dxa"/>
          </w:tcPr>
          <w:p w14:paraId="514A7261" w14:textId="77777777" w:rsidR="005E034E" w:rsidRDefault="005E034E" w:rsidP="006E43F2">
            <w:r>
              <w:t>PRISM/Station, ICB</w:t>
            </w:r>
          </w:p>
        </w:tc>
        <w:tc>
          <w:tcPr>
            <w:tcW w:w="2146" w:type="dxa"/>
          </w:tcPr>
          <w:p w14:paraId="681F2944" w14:textId="3B0A8CE5" w:rsidR="005E034E" w:rsidRDefault="009E3B6B" w:rsidP="006E43F2">
            <w:pPr>
              <w:jc w:val="right"/>
            </w:pPr>
            <w:r>
              <w:t>?</w:t>
            </w:r>
          </w:p>
        </w:tc>
        <w:tc>
          <w:tcPr>
            <w:tcW w:w="2312" w:type="dxa"/>
          </w:tcPr>
          <w:p w14:paraId="3012E08F" w14:textId="5884578A" w:rsidR="005E034E" w:rsidRDefault="005E034E" w:rsidP="006E43F2">
            <w:pPr>
              <w:jc w:val="right"/>
            </w:pPr>
            <w:r>
              <w:t>1.78</w:t>
            </w:r>
          </w:p>
        </w:tc>
        <w:tc>
          <w:tcPr>
            <w:tcW w:w="2294" w:type="dxa"/>
          </w:tcPr>
          <w:p w14:paraId="5F3DA850" w14:textId="77777777" w:rsidR="005E034E" w:rsidRDefault="005E034E" w:rsidP="006E43F2">
            <w:pPr>
              <w:jc w:val="right"/>
            </w:pPr>
            <w:r>
              <w:t>1.42</w:t>
            </w:r>
          </w:p>
        </w:tc>
      </w:tr>
      <w:tr w:rsidR="005E034E" w14:paraId="20C0775C" w14:textId="77777777" w:rsidTr="005E034E">
        <w:tc>
          <w:tcPr>
            <w:tcW w:w="2598" w:type="dxa"/>
          </w:tcPr>
          <w:p w14:paraId="47C051B6" w14:textId="77777777" w:rsidR="005E034E" w:rsidRDefault="005E034E" w:rsidP="006E43F2">
            <w:r>
              <w:lastRenderedPageBreak/>
              <w:t>PRISM/Station, SCB</w:t>
            </w:r>
          </w:p>
        </w:tc>
        <w:tc>
          <w:tcPr>
            <w:tcW w:w="2146" w:type="dxa"/>
          </w:tcPr>
          <w:p w14:paraId="38B26268" w14:textId="5419A614" w:rsidR="005E034E" w:rsidRDefault="005E034E" w:rsidP="006E43F2">
            <w:pPr>
              <w:jc w:val="right"/>
            </w:pPr>
            <w:r>
              <w:t>NA</w:t>
            </w:r>
          </w:p>
        </w:tc>
        <w:tc>
          <w:tcPr>
            <w:tcW w:w="2312" w:type="dxa"/>
          </w:tcPr>
          <w:p w14:paraId="380B83F7" w14:textId="0E7EFCBC" w:rsidR="005E034E" w:rsidRDefault="005E034E" w:rsidP="006E43F2">
            <w:pPr>
              <w:jc w:val="right"/>
            </w:pPr>
            <w:r>
              <w:t>1.91</w:t>
            </w:r>
          </w:p>
        </w:tc>
        <w:tc>
          <w:tcPr>
            <w:tcW w:w="2294" w:type="dxa"/>
          </w:tcPr>
          <w:p w14:paraId="2CD27432" w14:textId="77777777" w:rsidR="005E034E" w:rsidRDefault="005E034E" w:rsidP="006E43F2">
            <w:pPr>
              <w:jc w:val="right"/>
            </w:pPr>
            <w:r>
              <w:t>1.37</w:t>
            </w:r>
          </w:p>
        </w:tc>
      </w:tr>
    </w:tbl>
    <w:p w14:paraId="69126A8A" w14:textId="21426609" w:rsidR="008E5EA9" w:rsidRPr="008E5EA9" w:rsidRDefault="008E5EA9" w:rsidP="008E5EA9">
      <w:pPr>
        <w:spacing w:line="480" w:lineRule="auto"/>
        <w:rPr>
          <w:rFonts w:ascii="Times New Roman" w:hAnsi="Times New Roman" w:cs="Times New Roman"/>
          <w:i/>
        </w:rPr>
      </w:pPr>
      <w:r>
        <w:rPr>
          <w:rFonts w:ascii="Times New Roman" w:hAnsi="Times New Roman" w:cs="Times New Roman"/>
          <w:i/>
        </w:rPr>
        <w:t xml:space="preserve">Table A.2.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6E43F2" w:rsidRPr="00A62C82" w:rsidRDefault="006E43F2"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4A46DA45" w14:textId="77777777" w:rsidR="006E43F2" w:rsidRPr="00A62C82" w:rsidRDefault="006E43F2"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6E43F2" w:rsidRPr="00A62C82" w:rsidRDefault="006E43F2"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29B11711" w14:textId="77777777" w:rsidR="006E43F2" w:rsidRPr="00A62C82" w:rsidRDefault="006E43F2"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6E43F2" w:rsidRPr="00A62C82" w:rsidRDefault="006E43F2"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B372EFA" w14:textId="77777777" w:rsidR="006E43F2" w:rsidRPr="00A62C82" w:rsidRDefault="006E43F2"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6E43F2" w:rsidRPr="00A62C82" w:rsidRDefault="006E43F2"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258185EF" w14:textId="77777777" w:rsidR="006E43F2" w:rsidRPr="00A62C82" w:rsidRDefault="006E43F2"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6E43F2" w:rsidRPr="00A62C82" w:rsidRDefault="006E43F2"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7F129B89" w14:textId="77777777" w:rsidR="006E43F2" w:rsidRPr="00A62C82" w:rsidRDefault="006E43F2"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6E43F2" w:rsidRPr="00A62C82" w:rsidRDefault="006E43F2"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148981D5" w14:textId="77777777" w:rsidR="006E43F2" w:rsidRPr="00A62C82" w:rsidRDefault="006E43F2"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2015 by installed snow cameras in Illilouette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Similarly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Figure A.4: volumetric water content [%] shallow (12 cm), mid (60 cm), and deep (100 cm) soils as measured by wetland (top plot), shrub (middle plot), and forest (bottom plot) weather stations in Illilouette Creek Basin. Data was measured at 10 minute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3" w:name="_Ref534405693"/>
      <w:r w:rsidRPr="0016288C">
        <w:rPr>
          <w:rFonts w:ascii="Times New Roman" w:hAnsi="Times New Roman" w:cs="Times New Roman"/>
          <w:color w:val="000000" w:themeColor="text1"/>
        </w:rPr>
        <w:t xml:space="preserve">Figure </w:t>
      </w:r>
      <w:bookmarkEnd w:id="3"/>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4"/>
      <w:r w:rsidRPr="0016288C">
        <w:rPr>
          <w:rFonts w:ascii="Times New Roman" w:hAnsi="Times New Roman" w:cs="Times New Roman"/>
          <w:color w:val="000000" w:themeColor="text1"/>
        </w:rPr>
        <w:t xml:space="preserve">more snow </w:t>
      </w:r>
      <w:commentRangeEnd w:id="4"/>
      <w:r w:rsidR="007549F4">
        <w:rPr>
          <w:rStyle w:val="CommentReference"/>
        </w:rPr>
        <w:commentReference w:id="4"/>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5" w:name="_Ref534405756"/>
      <w:commentRangeStart w:id="6"/>
      <w:r w:rsidRPr="0016288C">
        <w:rPr>
          <w:rFonts w:ascii="Times New Roman" w:hAnsi="Times New Roman" w:cs="Times New Roman"/>
          <w:color w:val="000000" w:themeColor="text1"/>
        </w:rPr>
        <w:t xml:space="preserve">Figure </w:t>
      </w:r>
      <w:bookmarkEnd w:id="5"/>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Illilouette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6"/>
      <w:r w:rsidRPr="0016288C">
        <w:rPr>
          <w:rStyle w:val="CommentReference"/>
          <w:i w:val="0"/>
          <w:iCs w:val="0"/>
          <w:color w:val="000000" w:themeColor="text1"/>
        </w:rPr>
        <w:commentReference w:id="6"/>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Illilouette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7"/>
      <w:r w:rsidRPr="0016288C">
        <w:rPr>
          <w:rFonts w:ascii="Times New Roman" w:hAnsi="Times New Roman" w:cs="Times New Roman"/>
          <w:color w:val="000000" w:themeColor="text1"/>
        </w:rPr>
        <w:t xml:space="preserve">If all three stations were missing precipitation record, then a combination of </w:t>
      </w:r>
      <w:commentRangeStart w:id="8"/>
      <w:r w:rsidRPr="0016288C">
        <w:rPr>
          <w:rFonts w:ascii="Times New Roman" w:hAnsi="Times New Roman" w:cs="Times New Roman"/>
          <w:color w:val="000000" w:themeColor="text1"/>
        </w:rPr>
        <w:t>snow melt amounts</w:t>
      </w:r>
      <w:commentRangeEnd w:id="8"/>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9"/>
      <w:commentRangeStart w:id="10"/>
      <w:commentRangeStart w:id="11"/>
      <w:commentRangeStart w:id="12"/>
      <w:r w:rsidRPr="0016288C">
        <w:rPr>
          <w:rFonts w:ascii="Times New Roman" w:hAnsi="Times New Roman" w:cs="Times New Roman"/>
          <w:color w:val="000000" w:themeColor="text1"/>
        </w:rPr>
        <w:t>0.4</w:t>
      </w:r>
      <w:commentRangeEnd w:id="9"/>
      <w:r w:rsidRPr="0016288C">
        <w:rPr>
          <w:rStyle w:val="CommentReference"/>
          <w:rFonts w:ascii="Times New Roman" w:hAnsi="Times New Roman" w:cs="Times New Roman"/>
          <w:color w:val="000000" w:themeColor="text1"/>
        </w:rPr>
        <w:commentReference w:id="9"/>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00494297">
        <w:rPr>
          <w:rStyle w:val="CommentReference"/>
        </w:rPr>
        <w:commentReference w:id="12"/>
      </w:r>
      <w:r w:rsidRPr="0016288C">
        <w:rPr>
          <w:rFonts w:ascii="Times New Roman" w:hAnsi="Times New Roman" w:cs="Times New Roman"/>
          <w:color w:val="000000" w:themeColor="text1"/>
        </w:rPr>
        <w:t xml:space="preserve">. </w:t>
      </w:r>
      <w:commentRangeEnd w:id="7"/>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7"/>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3"/>
      <w:r w:rsidR="009B1A20" w:rsidRPr="00EF599F">
        <w:rPr>
          <w:rFonts w:ascii="Times New Roman" w:hAnsi="Times New Roman" w:cs="Times New Roman"/>
          <w:color w:val="000000" w:themeColor="text1"/>
        </w:rPr>
        <w:t xml:space="preserve">Due to the record snowpack in 2017 </w:t>
      </w:r>
      <w:ins w:id="14"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5"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6"/>
      <w:r w:rsidR="009B1A20" w:rsidRPr="00EF599F">
        <w:rPr>
          <w:rFonts w:ascii="Times New Roman" w:hAnsi="Times New Roman" w:cs="Times New Roman"/>
          <w:color w:val="000000" w:themeColor="text1"/>
        </w:rPr>
        <w:t xml:space="preserve">(~220 cm) </w:t>
      </w:r>
      <w:commentRangeEnd w:id="16"/>
      <w:r w:rsidR="00EC3F6E">
        <w:rPr>
          <w:rStyle w:val="CommentReference"/>
        </w:rPr>
        <w:commentReference w:id="16"/>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3"/>
      <w:r w:rsidR="009B1A20">
        <w:rPr>
          <w:rStyle w:val="CommentReference"/>
        </w:rPr>
        <w:commentReference w:id="13"/>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In the final step, a predictive mean matching (mice.impute.pmm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072A6639"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C: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commentRangeStart w:id="17"/>
      <w:r w:rsidRPr="0016288C">
        <w:rPr>
          <w:rFonts w:ascii="Times New Roman" w:hAnsi="Times New Roman" w:cs="Times New Roman"/>
          <w:noProof/>
          <w:color w:val="000000" w:themeColor="text1"/>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commentRangeEnd w:id="17"/>
      <w:r w:rsidR="00EC3F6E">
        <w:rPr>
          <w:rStyle w:val="CommentReference"/>
        </w:rPr>
        <w:commentReference w:id="17"/>
      </w:r>
    </w:p>
    <w:p w14:paraId="16010E33" w14:textId="0C6F5A70" w:rsidR="00CF5D1A" w:rsidRPr="0016288C" w:rsidRDefault="00CF5D1A" w:rsidP="00CF5D1A">
      <w:pPr>
        <w:pStyle w:val="Caption"/>
        <w:rPr>
          <w:rFonts w:ascii="Times New Roman" w:hAnsi="Times New Roman" w:cs="Times New Roman"/>
          <w:color w:val="000000" w:themeColor="text1"/>
        </w:rPr>
      </w:pPr>
      <w:bookmarkStart w:id="18" w:name="_Ref534405156"/>
      <w:r w:rsidRPr="0016288C">
        <w:rPr>
          <w:rFonts w:ascii="Times New Roman" w:hAnsi="Times New Roman" w:cs="Times New Roman"/>
          <w:color w:val="000000" w:themeColor="text1"/>
        </w:rPr>
        <w:t xml:space="preserve">Figure </w:t>
      </w:r>
      <w:bookmarkEnd w:id="18"/>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Relative importance of each variable in predicting plot-level soil moisture.</w:t>
      </w:r>
      <w:r w:rsidR="00EC3F6E">
        <w:rPr>
          <w:rFonts w:ascii="Times New Roman" w:hAnsi="Times New Roman" w:cs="Times New Roman"/>
          <w:color w:val="000000" w:themeColor="text1"/>
        </w:rPr>
        <w:t xml:space="preserve"> Variables include 2014 vegetation (Veg), Distance from nearest stream, topographic wetness index at a 10m resolution (TWI.10m), Upslope contributing area, 1973 vegetation (Veg73), topographic position index calculated at a scale of 300m (tpi_300m), </w:t>
      </w:r>
      <w:r w:rsidR="002A668D">
        <w:rPr>
          <w:rFonts w:ascii="Times New Roman" w:hAnsi="Times New Roman" w:cs="Times New Roman"/>
          <w:color w:val="000000" w:themeColor="text1"/>
        </w:rPr>
        <w:t>aspect, elevation, slope, maximum fire severity (SevNum), days since January 1 for the measurement (DOY), years since fire, times burned, and year of the measurement.</w:t>
      </w:r>
    </w:p>
    <w:p w14:paraId="693B03A9" w14:textId="77777777" w:rsidR="00842327" w:rsidRDefault="00842327" w:rsidP="00CF5D1A">
      <w:pPr>
        <w:rPr>
          <w:rFonts w:ascii="Times New Roman" w:hAnsi="Times New Roman" w:cs="Times New Roman"/>
          <w:color w:val="000000" w:themeColor="text1"/>
        </w:rPr>
      </w:pPr>
    </w:p>
    <w:p w14:paraId="2BC8AF59" w14:textId="7CF63E94"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lastRenderedPageBreak/>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4012B38A" w:rsidR="00CF5D1A" w:rsidRPr="00842327" w:rsidRDefault="00842327" w:rsidP="00CF5D1A">
      <w:pPr>
        <w:rPr>
          <w:rFonts w:ascii="Times New Roman" w:hAnsi="Times New Roman" w:cs="Times New Roman"/>
          <w:i/>
          <w:color w:val="000000" w:themeColor="text1"/>
          <w:sz w:val="18"/>
          <w:szCs w:val="18"/>
        </w:rPr>
      </w:pPr>
      <w:commentRangeStart w:id="19"/>
      <w:r>
        <w:rPr>
          <w:rFonts w:ascii="Times New Roman" w:hAnsi="Times New Roman" w:cs="Times New Roman"/>
          <w:i/>
          <w:noProof/>
          <w:color w:val="000000" w:themeColor="text1"/>
          <w:sz w:val="18"/>
          <w:szCs w:val="18"/>
          <w:lang w:eastAsia="en-US"/>
        </w:rPr>
        <w:drawing>
          <wp:inline distT="0" distB="0" distL="0" distR="0" wp14:anchorId="7D5FB7A1" wp14:editId="53D0815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19"/>
      <w:r w:rsidR="00460321">
        <w:rPr>
          <w:rStyle w:val="CommentReference"/>
        </w:rPr>
        <w:commentReference w:id="19"/>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8658" cy="2969217"/>
                    </a:xfrm>
                    <a:prstGeom prst="rect">
                      <a:avLst/>
                    </a:prstGeom>
                  </pic:spPr>
                </pic:pic>
              </a:graphicData>
            </a:graphic>
          </wp:inline>
        </w:drawing>
      </w:r>
    </w:p>
    <w:p w14:paraId="0AD31611" w14:textId="701F24DB" w:rsidR="00CF5D1A" w:rsidRPr="0016288C" w:rsidRDefault="00CF5D1A" w:rsidP="00CF5D1A">
      <w:pPr>
        <w:pStyle w:val="Caption"/>
        <w:rPr>
          <w:rFonts w:ascii="Times New Roman" w:hAnsi="Times New Roman" w:cs="Times New Roman"/>
          <w:color w:val="000000" w:themeColor="text1"/>
        </w:rPr>
      </w:pPr>
      <w:bookmarkStart w:id="20" w:name="_Ref189030"/>
      <w:r w:rsidRPr="0016288C">
        <w:rPr>
          <w:rFonts w:ascii="Times New Roman" w:hAnsi="Times New Roman" w:cs="Times New Roman"/>
          <w:color w:val="000000" w:themeColor="text1"/>
        </w:rPr>
        <w:t xml:space="preserve">Figure </w:t>
      </w:r>
      <w:bookmarkEnd w:id="20"/>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0916" cy="2960909"/>
                    </a:xfrm>
                    <a:prstGeom prst="rect">
                      <a:avLst/>
                    </a:prstGeom>
                  </pic:spPr>
                </pic:pic>
              </a:graphicData>
            </a:graphic>
          </wp:inline>
        </w:drawing>
      </w:r>
    </w:p>
    <w:p w14:paraId="1AFC1737" w14:textId="7952B4F6" w:rsidR="007549F4" w:rsidRDefault="00CF5D1A" w:rsidP="007549F4">
      <w:pPr>
        <w:pStyle w:val="Caption"/>
        <w:rPr>
          <w:rFonts w:ascii="Times New Roman" w:hAnsi="Times New Roman" w:cs="Times New Roman"/>
          <w:color w:val="000000" w:themeColor="text1"/>
        </w:rPr>
      </w:pPr>
      <w:bookmarkStart w:id="21" w:name="_Ref2328677"/>
      <w:r w:rsidRPr="0016288C">
        <w:rPr>
          <w:rFonts w:ascii="Times New Roman" w:hAnsi="Times New Roman" w:cs="Times New Roman"/>
          <w:color w:val="000000" w:themeColor="text1"/>
        </w:rPr>
        <w:t xml:space="preserve">Figure </w:t>
      </w:r>
      <w:bookmarkEnd w:id="21"/>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04F19CBD" w:rsidR="00962E8F" w:rsidRPr="00962E8F" w:rsidRDefault="00962E8F" w:rsidP="00962E8F">
      <w:pPr>
        <w:outlineLvl w:val="0"/>
        <w:rPr>
          <w:rFonts w:ascii="Times New Roman" w:hAnsi="Times New Roman" w:cs="Times New Roman"/>
        </w:rPr>
      </w:pPr>
      <w:r w:rsidRPr="00962E8F">
        <w:rPr>
          <w:rFonts w:ascii="Times New Roman" w:hAnsi="Times New Roman" w:cs="Times New Roman"/>
        </w:rPr>
        <w:lastRenderedPageBreak/>
        <w:t>Appendix D: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For both ICB and and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Areas south of the southernmost extent of historical fires were removed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this minimized differences caused by small isolated patches that were likely due to classification error or would be difficult to capture the same way using two sets of imagery.</w:t>
      </w:r>
    </w:p>
    <w:p w14:paraId="37648798" w14:textId="4B63312E"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SLB, calculations were performed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2"/>
      <w:r w:rsidRPr="008203BD">
        <w:rPr>
          <w:rFonts w:ascii="Times New Roman" w:hAnsi="Times New Roman" w:cs="Times New Roman"/>
          <w:color w:val="FF0000"/>
        </w:rPr>
        <w:t>Romme, 1982</w:t>
      </w:r>
      <w:r w:rsidRPr="00962E8F">
        <w:rPr>
          <w:rFonts w:ascii="Times New Roman" w:hAnsi="Times New Roman" w:cs="Times New Roman"/>
        </w:rPr>
        <w:t xml:space="preserve">). </w:t>
      </w:r>
      <w:commentRangeEnd w:id="22"/>
      <w:r w:rsidR="008203BD">
        <w:rPr>
          <w:rStyle w:val="CommentReference"/>
        </w:rPr>
        <w:commentReference w:id="22"/>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r w:rsidRPr="008203BD">
        <w:rPr>
          <w:rFonts w:ascii="Times New Roman" w:hAnsi="Times New Roman" w:cs="Times New Roman"/>
          <w:color w:val="FF0000"/>
        </w:rPr>
        <w:t>McGarigal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r w:rsidRPr="008203BD">
        <w:rPr>
          <w:rFonts w:ascii="Times New Roman" w:hAnsi="Times New Roman" w:cs="Times New Roman"/>
          <w:color w:val="FF0000"/>
        </w:rPr>
        <w:t>McGarigal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plane-filling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r w:rsidRPr="008203BD">
        <w:rPr>
          <w:rFonts w:ascii="Times New Roman" w:hAnsi="Times New Roman" w:cs="Times New Roman"/>
          <w:color w:val="FF0000"/>
        </w:rPr>
        <w:t>McGarigal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All calculations were made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CITE Boisrame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23"/>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23"/>
      <w:r w:rsidR="004778A9">
        <w:rPr>
          <w:rStyle w:val="CommentReference"/>
        </w:rPr>
        <w:commentReference w:id="23"/>
      </w:r>
    </w:p>
    <w:p w14:paraId="4A1E9F0B" w14:textId="61EB1D47" w:rsidR="00962E8F" w:rsidRPr="004778A9" w:rsidRDefault="00962E8F" w:rsidP="00962E8F">
      <w:pPr>
        <w:rPr>
          <w:rFonts w:ascii="Times New Roman" w:hAnsi="Times New Roman" w:cs="Times New Roman"/>
          <w:i/>
          <w:color w:val="000000" w:themeColor="text1"/>
        </w:rPr>
      </w:pPr>
    </w:p>
    <w:p w14:paraId="46CEC00D" w14:textId="2910EE91"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Sugarloaf Creek Basin (SCB) showed a much smaller degree of landscape change than Illilouette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Diversity indices increased over time for both watersheds, but the change was negligible for SLB, showing that landscape diversity rose only very slightly in response to fire (Figure D1). The landscape-scale aggregation index increased slightly over time in SLB, in contrast to a decrease in ICB (Figure D2). This could be due to fires creating larger areas of sparse meadow that are more aggregated than pre-burn meadow areas</w:t>
      </w:r>
      <w:r w:rsidR="001956EB">
        <w:rPr>
          <w:rFonts w:ascii="Times New Roman" w:hAnsi="Times New Roman" w:cs="Times New Roman"/>
          <w:color w:val="000000" w:themeColor="text1"/>
        </w:rPr>
        <w:t xml:space="preserve"> (Figure D3b)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ly in SLB 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D3). The mean and standard deviation of patch sizes, however, showed similar trends to ICB (Figure D4).</w:t>
      </w:r>
      <w:r w:rsidR="00B70D8A">
        <w:rPr>
          <w:rFonts w:ascii="Times New Roman" w:hAnsi="Times New Roman" w:cs="Times New Roman"/>
          <w:color w:val="000000" w:themeColor="text1"/>
        </w:rPr>
        <w:t xml:space="preserve"> Most notably, conifer patches got smaller and less varied in size following 4 decades of fire (Figure D4).</w:t>
      </w:r>
      <w:r w:rsidR="00F90897">
        <w:rPr>
          <w:rFonts w:ascii="Times New Roman" w:hAnsi="Times New Roman" w:cs="Times New Roman"/>
          <w:color w:val="000000" w:themeColor="text1"/>
        </w:rPr>
        <w:t xml:space="preserve"> </w:t>
      </w:r>
      <w:bookmarkStart w:id="24" w:name="_GoBack"/>
      <w:bookmarkEnd w:id="24"/>
      <w:r w:rsidR="006E43F2">
        <w:rPr>
          <w:rFonts w:ascii="Times New Roman" w:hAnsi="Times New Roman" w:cs="Times New Roman"/>
          <w:color w:val="000000" w:themeColor="text1"/>
        </w:rPr>
        <w:t>While fractal dimension increased for all vegetation types in ICB, it remained flat or decreased slightly in SLB (Figure D5). This may partially be due to fires creating a small number of new fairly homogeneous patches with simple geometries, but the small amount of change demonstrates that patch properties varied very little in response to fire in SLB.</w:t>
      </w:r>
    </w:p>
    <w:p w14:paraId="13CF1FD0" w14:textId="01AAA086"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D6;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D1).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A774369" w14:textId="5F503070"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D1. </w:t>
      </w:r>
      <w:r>
        <w:rPr>
          <w:rFonts w:ascii="Times New Roman" w:hAnsi="Times New Roman" w:cs="Times New Roman"/>
          <w:i/>
          <w:color w:val="000000" w:themeColor="text1"/>
          <w:sz w:val="18"/>
          <w:szCs w:val="18"/>
        </w:rPr>
        <w:t xml:space="preserve">Shannon’s Evenness Index calculated for both ICB and SLB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5CE28CC" w14:textId="758E2042"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Figure D</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SLB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3A68EDC" w14:textId="5F7BE6BB"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D3. </w:t>
      </w:r>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SLB. </w:t>
      </w:r>
      <w:r w:rsidR="002D25B9">
        <w:rPr>
          <w:rFonts w:ascii="Times New Roman" w:hAnsi="Times New Roman" w:cs="Times New Roman"/>
          <w:i/>
          <w:sz w:val="18"/>
          <w:szCs w:val="18"/>
        </w:rPr>
        <w:t>Conifer (a) is shown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(d)</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249EDE32"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SLB</w:t>
      </w:r>
      <w:r w:rsidR="00C56843">
        <w:rPr>
          <w:rFonts w:ascii="Times New Roman" w:hAnsi="Times New Roman" w:cs="Times New Roman"/>
          <w:i/>
          <w:sz w:val="18"/>
          <w:szCs w:val="18"/>
        </w:rPr>
        <w:t xml:space="preserve"> (c-d)</w:t>
      </w:r>
      <w:r>
        <w:rPr>
          <w:rFonts w:ascii="Times New Roman" w:hAnsi="Times New Roman" w:cs="Times New Roman"/>
          <w:i/>
          <w:sz w:val="18"/>
          <w:szCs w:val="18"/>
        </w:rPr>
        <w:t xml:space="preserve">. Conifer </w:t>
      </w:r>
      <w:r w:rsidR="00EE1846">
        <w:rPr>
          <w:rFonts w:ascii="Times New Roman" w:hAnsi="Times New Roman" w:cs="Times New Roman"/>
          <w:i/>
          <w:sz w:val="18"/>
          <w:szCs w:val="18"/>
        </w:rPr>
        <w:t xml:space="preserve">is </w:t>
      </w:r>
      <w:r>
        <w:rPr>
          <w:rFonts w:ascii="Times New Roman" w:hAnsi="Times New Roman" w:cs="Times New Roman"/>
          <w:i/>
          <w:sz w:val="18"/>
          <w:szCs w:val="18"/>
        </w:rPr>
        <w:t>shown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0EE3D14" w14:textId="3141ECD6"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Figure D</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SLB. </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BEF3F2F" w14:textId="19C837B3"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6. Percent of the total vegetated area covered by each vegetation class for both ICB and SLB. Conifer is shown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5B2051F3" w14:textId="77777777"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ens Stevens" w:date="2019-03-13T09:18:00Z" w:initials="JS">
    <w:p w14:paraId="5EBEFB7F" w14:textId="77777777" w:rsidR="006E43F2" w:rsidRDefault="006E43F2" w:rsidP="00070B79">
      <w:pPr>
        <w:pStyle w:val="CommentText"/>
      </w:pPr>
      <w:r>
        <w:rPr>
          <w:rStyle w:val="CommentReference"/>
        </w:rPr>
        <w:annotationRef/>
      </w:r>
      <w:r>
        <w:t>Might be better in methods.</w:t>
      </w:r>
    </w:p>
  </w:comment>
  <w:comment w:id="1" w:author="Gabrielle Boisrame" w:date="2019-03-15T14:29:00Z" w:initials="GB">
    <w:p w14:paraId="508CE9AE" w14:textId="77777777" w:rsidR="006E43F2" w:rsidRDefault="006E43F2" w:rsidP="008E5EA9">
      <w:pPr>
        <w:spacing w:after="120" w:line="480" w:lineRule="auto"/>
        <w:ind w:left="360" w:hanging="360"/>
      </w:pPr>
      <w:r>
        <w:rPr>
          <w:rStyle w:val="CommentReference"/>
        </w:rPr>
        <w:annotationRef/>
      </w:r>
      <w:r>
        <w:t xml:space="preserve">Jens, please add this citation: </w:t>
      </w:r>
    </w:p>
    <w:p w14:paraId="3D223367" w14:textId="3910B217" w:rsidR="006E43F2" w:rsidRPr="001415F7" w:rsidRDefault="006E43F2"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Livneh,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doi: </w:t>
      </w:r>
      <w:hyperlink r:id="rId1" w:history="1">
        <w:r w:rsidRPr="002536A0">
          <w:rPr>
            <w:rStyle w:val="Hyperlink"/>
            <w:lang w:eastAsia="ko-KR"/>
          </w:rPr>
          <w:t>http://dx.doi.org/10.1016/j.jhydrol.2017.03.008</w:t>
        </w:r>
      </w:hyperlink>
    </w:p>
    <w:p w14:paraId="1C06881E" w14:textId="29E5445F" w:rsidR="006E43F2" w:rsidRDefault="006E43F2">
      <w:pPr>
        <w:pStyle w:val="CommentText"/>
      </w:pPr>
    </w:p>
  </w:comment>
  <w:comment w:id="2" w:author="Gabrielle Boisrame" w:date="2019-03-15T14:50:00Z" w:initials="GB">
    <w:p w14:paraId="4B67A43A" w14:textId="7A657309" w:rsidR="006E43F2" w:rsidRDefault="006E43F2">
      <w:pPr>
        <w:pStyle w:val="CommentText"/>
      </w:pPr>
      <w:r>
        <w:rPr>
          <w:rStyle w:val="CommentReference"/>
        </w:rPr>
        <w:annotationRef/>
      </w:r>
      <w:r>
        <w:t>Katya, can you insert your latest gap-filled precipitation estimate for WY 2016? Thank you!</w:t>
      </w:r>
    </w:p>
  </w:comment>
  <w:comment w:id="4" w:author="Gabrielle Boisrame" w:date="2019-03-15T13:26:00Z" w:initials="GB">
    <w:p w14:paraId="68FBA05E" w14:textId="77777777" w:rsidR="006E43F2" w:rsidRDefault="006E43F2">
      <w:pPr>
        <w:pStyle w:val="CommentText"/>
      </w:pPr>
      <w:r>
        <w:rPr>
          <w:rStyle w:val="CommentReference"/>
        </w:rPr>
        <w:annotationRef/>
      </w:r>
      <w:r>
        <w:t xml:space="preserve">More snowfall, or deeper snowpack? It could have snowed more in ICB, but if it the snow melted faster then the snow would not get as deep as in SCB. </w:t>
      </w:r>
    </w:p>
    <w:p w14:paraId="22D4EF12" w14:textId="77777777" w:rsidR="006E43F2" w:rsidRDefault="006E43F2">
      <w:pPr>
        <w:pStyle w:val="CommentText"/>
      </w:pPr>
    </w:p>
    <w:p w14:paraId="3CDBA362" w14:textId="441C162A" w:rsidR="006E43F2" w:rsidRDefault="006E43F2">
      <w:pPr>
        <w:pStyle w:val="CommentText"/>
      </w:pPr>
      <w:r>
        <w:t>Katya, have you estimated cumulative snowfall, just from adding up all the times in the dataset that snow depth increases?</w:t>
      </w:r>
    </w:p>
  </w:comment>
  <w:comment w:id="6" w:author="Jens Stevens" w:date="2019-03-10T17:06:00Z" w:initials="JS">
    <w:p w14:paraId="2219AD4B" w14:textId="77777777" w:rsidR="006E43F2" w:rsidRDefault="006E43F2" w:rsidP="00CF5D1A">
      <w:pPr>
        <w:pStyle w:val="CommentText"/>
      </w:pPr>
      <w:r>
        <w:rPr>
          <w:rStyle w:val="CommentReference"/>
        </w:rPr>
        <w:annotationRef/>
      </w:r>
      <w:r>
        <w:t>I’m still not sure how to reconcile the deeper snow at SCB given our claim from the precip and streamflow data that it is a drier site… I would suspect lower SWE, but that was never measured at SCB…</w:t>
      </w:r>
    </w:p>
  </w:comment>
  <w:comment w:id="8" w:author="Gabrielle Boisrame" w:date="2019-01-07T10:03:00Z" w:initials="GB">
    <w:p w14:paraId="4E19E3CC" w14:textId="77777777" w:rsidR="006E43F2" w:rsidRDefault="006E43F2" w:rsidP="00CF5D1A">
      <w:pPr>
        <w:pStyle w:val="CommentText"/>
      </w:pPr>
      <w:r>
        <w:rPr>
          <w:rStyle w:val="CommentReference"/>
        </w:rPr>
        <w:annotationRef/>
      </w:r>
      <w:r>
        <w:t>Please clarify how you are measuring snow melt here. Is it just a decrease in snowpack depth?</w:t>
      </w:r>
    </w:p>
  </w:comment>
  <w:comment w:id="9" w:author="Ekaterina Rakhmatulina" w:date="2019-01-04T19:48:00Z" w:initials="ER">
    <w:p w14:paraId="5244E2DF" w14:textId="77777777" w:rsidR="006E43F2" w:rsidRDefault="006E43F2" w:rsidP="00CF5D1A">
      <w:pPr>
        <w:pStyle w:val="CommentText"/>
      </w:pPr>
      <w:r>
        <w:rPr>
          <w:rStyle w:val="CommentReference"/>
        </w:rPr>
        <w:annotationRef/>
      </w:r>
      <w:r>
        <w:t>Check with the closest snow survey. But this will not change much of the results either way.</w:t>
      </w:r>
    </w:p>
  </w:comment>
  <w:comment w:id="10" w:author="Gabrielle Boisrame" w:date="2019-01-09T16:37:00Z" w:initials="GB">
    <w:p w14:paraId="37C07614" w14:textId="77777777" w:rsidR="006E43F2" w:rsidRDefault="006E43F2"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6E43F2" w:rsidRDefault="006E43F2" w:rsidP="00CF5D1A">
      <w:pPr>
        <w:pStyle w:val="CommentText"/>
      </w:pPr>
    </w:p>
  </w:comment>
  <w:comment w:id="11" w:author="Ekaterina Rakhmatulina" w:date="2019-02-08T18:17:00Z" w:initials="ER">
    <w:p w14:paraId="31D03225" w14:textId="77777777" w:rsidR="006E43F2" w:rsidRDefault="006E43F2"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2" w:author="Jens Stevens" w:date="2019-03-14T15:22:00Z" w:initials="JS">
    <w:p w14:paraId="4D6FDD6E" w14:textId="63FCC550" w:rsidR="006E43F2" w:rsidRDefault="006E43F2">
      <w:pPr>
        <w:pStyle w:val="CommentText"/>
      </w:pPr>
      <w:r>
        <w:rPr>
          <w:rStyle w:val="CommentReference"/>
        </w:rPr>
        <w:annotationRef/>
      </w:r>
      <w:r>
        <w:t>Flagging this for additional follow-up between G+K; we still might want to incorporate the Rowell Meadow density data (and let it vary temporally).</w:t>
      </w:r>
    </w:p>
  </w:comment>
  <w:comment w:id="7" w:author="Ekaterina Rakhmatulina" w:date="2019-01-03T17:17:00Z" w:initials="ER">
    <w:p w14:paraId="1B2084CB" w14:textId="77777777" w:rsidR="006E43F2" w:rsidRDefault="006E43F2"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6" w:author="Gabrielle Boisrame" w:date="2019-03-15T13:30:00Z" w:initials="GB">
    <w:p w14:paraId="751401BA" w14:textId="5A141D2B" w:rsidR="006E43F2" w:rsidRDefault="006E43F2">
      <w:pPr>
        <w:pStyle w:val="CommentText"/>
      </w:pPr>
      <w:r>
        <w:rPr>
          <w:rStyle w:val="CommentReference"/>
        </w:rPr>
        <w:annotationRef/>
      </w:r>
      <w:r>
        <w:t>I don’t think the camera was that high up. I think the cameras were &lt;6 feet above the ground. It’s the top of the weather stations that were ~220cm high.</w:t>
      </w:r>
    </w:p>
  </w:comment>
  <w:comment w:id="13" w:author="Jens Stevens" w:date="2019-03-14T15:38:00Z" w:initials="JS">
    <w:p w14:paraId="1F6D57AE" w14:textId="354B545C" w:rsidR="006E43F2" w:rsidRDefault="006E43F2">
      <w:pPr>
        <w:pStyle w:val="CommentText"/>
      </w:pPr>
      <w:r>
        <w:rPr>
          <w:rStyle w:val="CommentReference"/>
        </w:rPr>
        <w:annotationRef/>
      </w:r>
      <w:r>
        <w:t>How did you deal with this?</w:t>
      </w:r>
    </w:p>
  </w:comment>
  <w:comment w:id="17" w:author="Gabrielle Boisrame" w:date="2019-03-15T13:33:00Z" w:initials="GB">
    <w:p w14:paraId="1B813E13" w14:textId="70031B51" w:rsidR="006E43F2" w:rsidRDefault="006E43F2">
      <w:pPr>
        <w:pStyle w:val="CommentText"/>
      </w:pPr>
      <w:r>
        <w:rPr>
          <w:rStyle w:val="CommentReference"/>
        </w:rPr>
        <w:annotationRef/>
      </w:r>
      <w:r>
        <w:t>Gabrielle will make this plot prettier and the labels easier to read.</w:t>
      </w:r>
    </w:p>
  </w:comment>
  <w:comment w:id="19" w:author="Gabrielle Boisrame" w:date="2019-03-21T14:53:00Z" w:initials="GB">
    <w:p w14:paraId="34635F1B" w14:textId="0B11EA95" w:rsidR="006E43F2" w:rsidRDefault="006E43F2">
      <w:pPr>
        <w:pStyle w:val="CommentText"/>
      </w:pPr>
      <w:r>
        <w:rPr>
          <w:rStyle w:val="CommentReference"/>
        </w:rPr>
        <w:annotationRef/>
      </w:r>
      <w:r>
        <w:t>I’ll work on making this figure prettier, but wanted to get it out there for people to see the model results.</w:t>
      </w:r>
    </w:p>
  </w:comment>
  <w:comment w:id="22" w:author="Gabrielle Boisrame" w:date="2019-03-15T15:54:00Z" w:initials="GB">
    <w:p w14:paraId="16725110" w14:textId="1DF248F4" w:rsidR="006E43F2" w:rsidRDefault="006E43F2">
      <w:pPr>
        <w:pStyle w:val="CommentText"/>
      </w:pPr>
      <w:r>
        <w:rPr>
          <w:rStyle w:val="CommentReference"/>
        </w:rPr>
        <w:annotationRef/>
      </w:r>
      <w:r>
        <w:t>I will get these citations to Jens if I end up wanting to keep them.</w:t>
      </w:r>
    </w:p>
  </w:comment>
  <w:comment w:id="23" w:author="Gabrielle Boisrame" w:date="2019-03-25T14:16:00Z" w:initials="GB">
    <w:p w14:paraId="3298F52E" w14:textId="485B5A70" w:rsidR="006E43F2" w:rsidRDefault="006E43F2">
      <w:pPr>
        <w:pStyle w:val="CommentText"/>
      </w:pPr>
      <w:r>
        <w:rPr>
          <w:rStyle w:val="CommentReference"/>
        </w:rPr>
        <w:annotationRef/>
      </w:r>
      <w:r>
        <w:t>I can make these plots prettier, but I wanted to get them out there as soon as possible.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1B813E13" w15:done="0"/>
  <w15:commentEx w15:paraId="34635F1B" w15:done="0"/>
  <w15:commentEx w15:paraId="16725110" w15:done="0"/>
  <w15:commentEx w15:paraId="3298F5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70B79"/>
    <w:rsid w:val="00073B35"/>
    <w:rsid w:val="000C5960"/>
    <w:rsid w:val="000F21B7"/>
    <w:rsid w:val="0014213B"/>
    <w:rsid w:val="0016288C"/>
    <w:rsid w:val="001668F1"/>
    <w:rsid w:val="001956EB"/>
    <w:rsid w:val="001F4625"/>
    <w:rsid w:val="0025564C"/>
    <w:rsid w:val="00292D5F"/>
    <w:rsid w:val="002A668D"/>
    <w:rsid w:val="002B0A1B"/>
    <w:rsid w:val="002D25B9"/>
    <w:rsid w:val="002E3130"/>
    <w:rsid w:val="00335C43"/>
    <w:rsid w:val="00385DE6"/>
    <w:rsid w:val="003B4FA9"/>
    <w:rsid w:val="003C70D5"/>
    <w:rsid w:val="004225F2"/>
    <w:rsid w:val="00431E74"/>
    <w:rsid w:val="00441D44"/>
    <w:rsid w:val="0045798E"/>
    <w:rsid w:val="00460321"/>
    <w:rsid w:val="004778A9"/>
    <w:rsid w:val="0049023C"/>
    <w:rsid w:val="00490CF8"/>
    <w:rsid w:val="00494297"/>
    <w:rsid w:val="00503803"/>
    <w:rsid w:val="00510998"/>
    <w:rsid w:val="00512CA7"/>
    <w:rsid w:val="00540299"/>
    <w:rsid w:val="00560192"/>
    <w:rsid w:val="00575D3F"/>
    <w:rsid w:val="0059455A"/>
    <w:rsid w:val="005C12F0"/>
    <w:rsid w:val="005C57E6"/>
    <w:rsid w:val="005C5E99"/>
    <w:rsid w:val="005D1C42"/>
    <w:rsid w:val="005E034E"/>
    <w:rsid w:val="005E06EB"/>
    <w:rsid w:val="00603013"/>
    <w:rsid w:val="0062731F"/>
    <w:rsid w:val="0062769E"/>
    <w:rsid w:val="00666AF0"/>
    <w:rsid w:val="00687F5B"/>
    <w:rsid w:val="00695974"/>
    <w:rsid w:val="006C1817"/>
    <w:rsid w:val="006E1EAA"/>
    <w:rsid w:val="006E43F2"/>
    <w:rsid w:val="006F395B"/>
    <w:rsid w:val="00753FBB"/>
    <w:rsid w:val="007549F4"/>
    <w:rsid w:val="007A3A61"/>
    <w:rsid w:val="007B375B"/>
    <w:rsid w:val="008203BD"/>
    <w:rsid w:val="008231EE"/>
    <w:rsid w:val="00842327"/>
    <w:rsid w:val="008607A1"/>
    <w:rsid w:val="0088600D"/>
    <w:rsid w:val="008A63EB"/>
    <w:rsid w:val="008E1743"/>
    <w:rsid w:val="008E5EA9"/>
    <w:rsid w:val="00914AD8"/>
    <w:rsid w:val="00962E8F"/>
    <w:rsid w:val="009B1A20"/>
    <w:rsid w:val="009B5AB5"/>
    <w:rsid w:val="009C3DCC"/>
    <w:rsid w:val="009E3B6B"/>
    <w:rsid w:val="009F6C63"/>
    <w:rsid w:val="00A23110"/>
    <w:rsid w:val="00A57443"/>
    <w:rsid w:val="00A867B5"/>
    <w:rsid w:val="00AF0E1F"/>
    <w:rsid w:val="00B013B9"/>
    <w:rsid w:val="00B70D8A"/>
    <w:rsid w:val="00B736BF"/>
    <w:rsid w:val="00B746B9"/>
    <w:rsid w:val="00B91C1C"/>
    <w:rsid w:val="00BB3E45"/>
    <w:rsid w:val="00BF68B0"/>
    <w:rsid w:val="00C31BA2"/>
    <w:rsid w:val="00C4579B"/>
    <w:rsid w:val="00C55898"/>
    <w:rsid w:val="00C56843"/>
    <w:rsid w:val="00C6666E"/>
    <w:rsid w:val="00C934CE"/>
    <w:rsid w:val="00CE2D4C"/>
    <w:rsid w:val="00CF5D1A"/>
    <w:rsid w:val="00D1115A"/>
    <w:rsid w:val="00D6377B"/>
    <w:rsid w:val="00DB2AE6"/>
    <w:rsid w:val="00DC0C89"/>
    <w:rsid w:val="00DD1691"/>
    <w:rsid w:val="00E14878"/>
    <w:rsid w:val="00E218F9"/>
    <w:rsid w:val="00E64D9C"/>
    <w:rsid w:val="00EC3F6E"/>
    <w:rsid w:val="00EC4D4B"/>
    <w:rsid w:val="00EE1846"/>
    <w:rsid w:val="00F67097"/>
    <w:rsid w:val="00F90897"/>
    <w:rsid w:val="00FE0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2.xm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chart" Target="charts/chart9.xml"/><Relationship Id="rId7" Type="http://schemas.openxmlformats.org/officeDocument/2006/relationships/hyperlink" Target="http://www.prism.oregonstate.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1.xml"/><Relationship Id="rId33" Type="http://schemas.openxmlformats.org/officeDocument/2006/relationships/chart" Target="charts/chart8.xml"/><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emf"/><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7.xml"/><Relationship Id="rId37" Type="http://schemas.openxmlformats.org/officeDocument/2006/relationships/fontTable" Target="fontTable.xml"/><Relationship Id="rId40" Type="http://schemas.microsoft.com/office/2016/09/relationships/commentsIds" Target="commentsIds.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4.xml"/><Relationship Id="rId36" Type="http://schemas.openxmlformats.org/officeDocument/2006/relationships/chart" Target="charts/chart1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6.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chart" Target="charts/chart3.xml"/><Relationship Id="rId30" Type="http://schemas.openxmlformats.org/officeDocument/2006/relationships/chart" Target="charts/chart5.xml"/><Relationship Id="rId35" Type="http://schemas.openxmlformats.org/officeDocument/2006/relationships/chart" Target="charts/chart10.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09986"/>
          <c:y val="5.1400554097404488E-2"/>
          <c:w val="0.65365438256267605"/>
          <c:h val="0.73444808982210552"/>
        </c:manualLayout>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landscape!$C$2:$C$6</c:f>
              <c:numCache>
                <c:formatCode>General</c:formatCode>
                <c:ptCount val="5"/>
                <c:pt idx="0">
                  <c:v>0.4471</c:v>
                </c:pt>
                <c:pt idx="1">
                  <c:v>0.52510000000000001</c:v>
                </c:pt>
                <c:pt idx="2">
                  <c:v>0.6</c:v>
                </c:pt>
                <c:pt idx="3">
                  <c:v>0.66279999999999994</c:v>
                </c:pt>
                <c:pt idx="4">
                  <c:v>0.69969999999999999</c:v>
                </c:pt>
              </c:numCache>
            </c:numRef>
          </c:yVal>
          <c:smooth val="1"/>
          <c:extLs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c:v>
                </c:pt>
                <c:pt idx="1">
                  <c:v>2014</c:v>
                </c:pt>
              </c:numCache>
            </c:numRef>
          </c:xVal>
          <c:yVal>
            <c:numRef>
              <c:f>landscape!$C$10:$C$11</c:f>
              <c:numCache>
                <c:formatCode>General</c:formatCode>
                <c:ptCount val="2"/>
                <c:pt idx="0">
                  <c:v>0.43230000000000002</c:v>
                </c:pt>
                <c:pt idx="1">
                  <c:v>0.44119999999999998</c:v>
                </c:pt>
              </c:numCache>
            </c:numRef>
          </c:yVal>
          <c:smooth val="1"/>
          <c:extLs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title>
          <c:tx>
            <c:rich>
              <a:bodyPr/>
              <a:lstStyle/>
              <a:p>
                <a:pPr>
                  <a:defRPr/>
                </a:pPr>
                <a:r>
                  <a:rPr lang="en-US" sz="1400"/>
                  <a:t>Year</a:t>
                </a:r>
              </a:p>
            </c:rich>
          </c:tx>
          <c:overlay val="0"/>
        </c:title>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title>
          <c:tx>
            <c:rich>
              <a:bodyPr/>
              <a:lstStyle/>
              <a:p>
                <a:pPr>
                  <a:defRPr/>
                </a:pPr>
                <a:r>
                  <a:rPr lang="en-US" sz="1400"/>
                  <a:t>SHEI</a:t>
                </a:r>
              </a:p>
            </c:rich>
          </c:tx>
          <c:overlay val="0"/>
        </c:title>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26"/>
          <c:y val="2.7777777777777776E-2"/>
        </c:manualLayout>
      </c:layout>
      <c:overlay val="0"/>
      <c:spPr>
        <a:noFill/>
        <a:ln>
          <a:noFill/>
        </a:ln>
        <a:effectLst/>
      </c:spPr>
    </c:title>
    <c:autoTitleDeleted val="0"/>
    <c:plotArea>
      <c:layout>
        <c:manualLayout>
          <c:layoutTarget val="inner"/>
          <c:xMode val="edge"/>
          <c:yMode val="edge"/>
          <c:x val="5.8640082833682487E-2"/>
          <c:y val="0.17171296296296296"/>
          <c:w val="0.63466859303137568"/>
          <c:h val="0.72088764946048411"/>
        </c:manualLayout>
      </c:layout>
      <c:scatterChart>
        <c:scatterStyle val="smoothMarker"/>
        <c:varyColors val="0"/>
        <c:ser>
          <c:idx val="1"/>
          <c:order val="0"/>
          <c:tx>
            <c:v>ICB</c:v>
          </c:tx>
          <c:xVal>
            <c:numRef>
              <c:f>FragstatOut_4_7_16_class!$B$2:$B$6</c:f>
              <c:numCache>
                <c:formatCode>General</c:formatCode>
                <c:ptCount val="5"/>
                <c:pt idx="0">
                  <c:v>1969</c:v>
                </c:pt>
                <c:pt idx="1">
                  <c:v>1987</c:v>
                </c:pt>
                <c:pt idx="2">
                  <c:v>1997</c:v>
                </c:pt>
                <c:pt idx="3">
                  <c:v>2005</c:v>
                </c:pt>
                <c:pt idx="4">
                  <c:v>2012</c:v>
                </c:pt>
              </c:numCache>
            </c:numRef>
          </c:xVal>
          <c:yVal>
            <c:numRef>
              <c:f>FragstatOut_4_7_16_class!$D$2:$D$6</c:f>
              <c:numCache>
                <c:formatCode>General</c:formatCode>
                <c:ptCount val="5"/>
                <c:pt idx="0">
                  <c:v>81.907700000000006</c:v>
                </c:pt>
                <c:pt idx="1">
                  <c:v>76.341700000000003</c:v>
                </c:pt>
                <c:pt idx="2">
                  <c:v>69.365799999999993</c:v>
                </c:pt>
                <c:pt idx="3">
                  <c:v>66.533699999999996</c:v>
                </c:pt>
                <c:pt idx="4">
                  <c:v>61.797199999999997</c:v>
                </c:pt>
              </c:numCache>
            </c:numRef>
          </c:yVal>
          <c:smooth val="1"/>
          <c:extLs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FragstatOut_4_7_16_class!$D$36:$D$37</c:f>
              <c:numCache>
                <c:formatCode>General</c:formatCode>
                <c:ptCount val="2"/>
                <c:pt idx="0">
                  <c:v>83.424300000000002</c:v>
                </c:pt>
                <c:pt idx="1">
                  <c:v>82.723299999999995</c:v>
                </c:pt>
              </c:numCache>
            </c:numRef>
          </c:yVal>
          <c:smooth val="1"/>
          <c:extLs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77433619880083793"/>
          <c:y val="0.44889836687080781"/>
          <c:w val="0.10823260853861157"/>
          <c:h val="0.1674343832020997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FragstatOut_4_7_16_class!$D$17:$D$21</c:f>
              <c:numCache>
                <c:formatCode>General</c:formatCode>
                <c:ptCount val="5"/>
                <c:pt idx="0">
                  <c:v>0.61650000000000005</c:v>
                </c:pt>
                <c:pt idx="1">
                  <c:v>0.51280000000000003</c:v>
                </c:pt>
                <c:pt idx="2">
                  <c:v>1.0911</c:v>
                </c:pt>
                <c:pt idx="3">
                  <c:v>1.7591000000000001</c:v>
                </c:pt>
                <c:pt idx="4">
                  <c:v>1.5768</c:v>
                </c:pt>
              </c:numCache>
            </c:numRef>
          </c:yVal>
          <c:smooth val="1"/>
          <c:extLs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FragstatOut_4_7_16_class!$D$38:$D$39</c:f>
              <c:numCache>
                <c:formatCode>General</c:formatCode>
                <c:ptCount val="2"/>
                <c:pt idx="0">
                  <c:v>1.2332000000000001</c:v>
                </c:pt>
                <c:pt idx="1">
                  <c:v>1.0607</c:v>
                </c:pt>
              </c:numCache>
            </c:numRef>
          </c:yVal>
          <c:smooth val="1"/>
          <c:extLs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FragstatOut_4_7_16_class!$D$7:$D$11</c:f>
              <c:numCache>
                <c:formatCode>General</c:formatCode>
                <c:ptCount val="5"/>
                <c:pt idx="0">
                  <c:v>9.6744000000000003</c:v>
                </c:pt>
                <c:pt idx="1">
                  <c:v>9.3536999999999999</c:v>
                </c:pt>
                <c:pt idx="2">
                  <c:v>7.609</c:v>
                </c:pt>
                <c:pt idx="3">
                  <c:v>12.454700000000001</c:v>
                </c:pt>
                <c:pt idx="4">
                  <c:v>13.1717</c:v>
                </c:pt>
              </c:numCache>
            </c:numRef>
          </c:yVal>
          <c:smooth val="1"/>
          <c:extLs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FragstatOut_4_7_16_class!$D$32:$D$33</c:f>
              <c:numCache>
                <c:formatCode>General</c:formatCode>
                <c:ptCount val="2"/>
                <c:pt idx="0">
                  <c:v>7.7225000000000001</c:v>
                </c:pt>
                <c:pt idx="1">
                  <c:v>7.2590000000000003</c:v>
                </c:pt>
              </c:numCache>
            </c:numRef>
          </c:yVal>
          <c:smooth val="1"/>
          <c:extLs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FragstatOut_4_7_16_class!$D$12:$D$16</c:f>
              <c:numCache>
                <c:formatCode>General</c:formatCode>
                <c:ptCount val="5"/>
                <c:pt idx="0">
                  <c:v>7.8013000000000003</c:v>
                </c:pt>
                <c:pt idx="1">
                  <c:v>13.7918</c:v>
                </c:pt>
                <c:pt idx="2">
                  <c:v>21.934100000000001</c:v>
                </c:pt>
                <c:pt idx="3">
                  <c:v>19.252400000000002</c:v>
                </c:pt>
                <c:pt idx="4">
                  <c:v>23.4543</c:v>
                </c:pt>
              </c:numCache>
            </c:numRef>
          </c:yVal>
          <c:smooth val="1"/>
          <c:extLs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FragstatOut_4_7_16_class!$D$34:$D$35</c:f>
              <c:numCache>
                <c:formatCode>General</c:formatCode>
                <c:ptCount val="2"/>
                <c:pt idx="0">
                  <c:v>7.6199000000000003</c:v>
                </c:pt>
                <c:pt idx="1">
                  <c:v>8.9570000000000007</c:v>
                </c:pt>
              </c:numCache>
            </c:numRef>
          </c:yVal>
          <c:smooth val="1"/>
          <c:extLs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landscape!$E$2:$E$6</c:f>
              <c:numCache>
                <c:formatCode>General</c:formatCode>
                <c:ptCount val="5"/>
                <c:pt idx="0">
                  <c:v>94.642099999999999</c:v>
                </c:pt>
                <c:pt idx="1">
                  <c:v>90.515500000000003</c:v>
                </c:pt>
                <c:pt idx="2">
                  <c:v>92.459299999999999</c:v>
                </c:pt>
                <c:pt idx="3">
                  <c:v>90.395700000000005</c:v>
                </c:pt>
                <c:pt idx="4">
                  <c:v>87.057000000000002</c:v>
                </c:pt>
              </c:numCache>
            </c:numRef>
          </c:yVal>
          <c:smooth val="1"/>
          <c:extLs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c:v>
                </c:pt>
                <c:pt idx="1">
                  <c:v>2014</c:v>
                </c:pt>
              </c:numCache>
            </c:numRef>
          </c:xVal>
          <c:yVal>
            <c:numRef>
              <c:f>landscape!$E$10:$E$11</c:f>
              <c:numCache>
                <c:formatCode>General</c:formatCode>
                <c:ptCount val="2"/>
                <c:pt idx="0">
                  <c:v>96.337500000000006</c:v>
                </c:pt>
                <c:pt idx="1">
                  <c:v>96.837500000000006</c:v>
                </c:pt>
              </c:numCache>
            </c:numRef>
          </c:yVal>
          <c:smooth val="1"/>
          <c:extLs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c:v>
                </c:pt>
                <c:pt idx="1">
                  <c:v>1987</c:v>
                </c:pt>
                <c:pt idx="2">
                  <c:v>1997</c:v>
                </c:pt>
                <c:pt idx="3">
                  <c:v>2005</c:v>
                </c:pt>
                <c:pt idx="4">
                  <c:v>2012</c:v>
                </c:pt>
              </c:numCache>
            </c:numRef>
          </c:xVal>
          <c:yVal>
            <c:numRef>
              <c:f>FragstatOut_4_7_16_class!$F$2:$F$6</c:f>
              <c:numCache>
                <c:formatCode>General</c:formatCode>
                <c:ptCount val="5"/>
                <c:pt idx="0">
                  <c:v>75.956599999999995</c:v>
                </c:pt>
                <c:pt idx="1">
                  <c:v>69.549499999999995</c:v>
                </c:pt>
                <c:pt idx="2">
                  <c:v>57.875999999999998</c:v>
                </c:pt>
                <c:pt idx="3">
                  <c:v>57.180199999999999</c:v>
                </c:pt>
                <c:pt idx="4">
                  <c:v>45.200200000000002</c:v>
                </c:pt>
              </c:numCache>
            </c:numRef>
          </c:yVal>
          <c:smooth val="1"/>
          <c:extLs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FragstatOut_4_7_16_class!$F$36:$F$37</c:f>
              <c:numCache>
                <c:formatCode>General</c:formatCode>
                <c:ptCount val="2"/>
                <c:pt idx="0">
                  <c:v>81.886899999999997</c:v>
                </c:pt>
                <c:pt idx="1">
                  <c:v>81.839600000000004</c:v>
                </c:pt>
              </c:numCache>
            </c:numRef>
          </c:yVal>
          <c:smooth val="1"/>
          <c:extLs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overlay val="0"/>
      <c:spPr>
        <a:noFill/>
        <a:ln>
          <a:noFill/>
        </a:ln>
        <a:effectLst/>
      </c:spPr>
    </c:title>
    <c:autoTitleDeleted val="0"/>
    <c:plotArea>
      <c:layout>
        <c:manualLayout>
          <c:layoutTarget val="inner"/>
          <c:xMode val="edge"/>
          <c:yMode val="edge"/>
          <c:x val="0.13430612840061659"/>
          <c:y val="0.1609004008633981"/>
          <c:w val="0.4888406054009945"/>
          <c:h val="0.64543134698356974"/>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FragstatOut_4_7_16_class!$F$17:$F$21</c:f>
              <c:numCache>
                <c:formatCode>General</c:formatCode>
                <c:ptCount val="5"/>
                <c:pt idx="0">
                  <c:v>0.1111</c:v>
                </c:pt>
                <c:pt idx="1">
                  <c:v>3.9300000000000002E-2</c:v>
                </c:pt>
                <c:pt idx="2">
                  <c:v>0.1115</c:v>
                </c:pt>
                <c:pt idx="3">
                  <c:v>0.26590000000000003</c:v>
                </c:pt>
                <c:pt idx="4">
                  <c:v>0.1623</c:v>
                </c:pt>
              </c:numCache>
            </c:numRef>
          </c:yVal>
          <c:smooth val="1"/>
          <c:extLs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FragstatOut_4_7_16_class!$F$38:$F$39</c:f>
              <c:numCache>
                <c:formatCode>General</c:formatCode>
                <c:ptCount val="2"/>
                <c:pt idx="0">
                  <c:v>0.22570000000000001</c:v>
                </c:pt>
                <c:pt idx="1">
                  <c:v>0.25240000000000001</c:v>
                </c:pt>
              </c:numCache>
            </c:numRef>
          </c:yVal>
          <c:smooth val="1"/>
          <c:extLs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FragstatOut_4_7_16_class!$F$7:$F$11</c:f>
              <c:numCache>
                <c:formatCode>General</c:formatCode>
                <c:ptCount val="5"/>
                <c:pt idx="0">
                  <c:v>0.66769999999999996</c:v>
                </c:pt>
                <c:pt idx="1">
                  <c:v>0.81599999999999995</c:v>
                </c:pt>
                <c:pt idx="2">
                  <c:v>1.1658999999999999</c:v>
                </c:pt>
                <c:pt idx="3">
                  <c:v>2.3247</c:v>
                </c:pt>
                <c:pt idx="4">
                  <c:v>2.5581999999999998</c:v>
                </c:pt>
              </c:numCache>
            </c:numRef>
          </c:yVal>
          <c:smooth val="1"/>
          <c:extLs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FragstatOut_4_7_16_class!$F$32:$F$33</c:f>
              <c:numCache>
                <c:formatCode>General</c:formatCode>
                <c:ptCount val="2"/>
                <c:pt idx="0">
                  <c:v>0.71699999999999997</c:v>
                </c:pt>
                <c:pt idx="1">
                  <c:v>0.70450000000000002</c:v>
                </c:pt>
              </c:numCache>
            </c:numRef>
          </c:yVal>
          <c:smooth val="1"/>
          <c:extLs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FragstatOut_4_7_16_class!$F$12:$F$16</c:f>
              <c:numCache>
                <c:formatCode>General</c:formatCode>
                <c:ptCount val="5"/>
                <c:pt idx="0">
                  <c:v>0.18140000000000001</c:v>
                </c:pt>
                <c:pt idx="1">
                  <c:v>1.2314000000000001</c:v>
                </c:pt>
                <c:pt idx="2">
                  <c:v>3.0489000000000002</c:v>
                </c:pt>
                <c:pt idx="3">
                  <c:v>2.9137</c:v>
                </c:pt>
                <c:pt idx="4">
                  <c:v>1.4964999999999999</c:v>
                </c:pt>
              </c:numCache>
            </c:numRef>
          </c:yVal>
          <c:smooth val="1"/>
          <c:extLs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FragstatOut_4_7_16_class!$F$34:$F$35</c:f>
              <c:numCache>
                <c:formatCode>General</c:formatCode>
                <c:ptCount val="2"/>
                <c:pt idx="0">
                  <c:v>0.31440000000000001</c:v>
                </c:pt>
                <c:pt idx="1">
                  <c:v>0.57550000000000001</c:v>
                </c:pt>
              </c:numCache>
            </c:numRef>
          </c:yVal>
          <c:smooth val="1"/>
          <c:extLs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872"/>
          <c:y val="2.2966507177033493E-2"/>
        </c:manualLayout>
      </c:layout>
      <c:overlay val="0"/>
      <c:spPr>
        <a:noFill/>
        <a:ln>
          <a:noFill/>
        </a:ln>
        <a:effectLst/>
      </c:spPr>
    </c:title>
    <c:autoTitleDeleted val="0"/>
    <c:plotArea>
      <c:layout>
        <c:manualLayout>
          <c:layoutTarget val="inner"/>
          <c:xMode val="edge"/>
          <c:yMode val="edge"/>
          <c:x val="0.18359753394979256"/>
          <c:y val="0.37502527805864511"/>
          <c:w val="0.71566978736477282"/>
          <c:h val="0.39041185322006638"/>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FragstatOut_4_7_16_class!$R$36:$R$37</c:f>
              <c:numCache>
                <c:formatCode>General</c:formatCode>
                <c:ptCount val="2"/>
                <c:pt idx="0">
                  <c:v>15.3401</c:v>
                </c:pt>
                <c:pt idx="1">
                  <c:v>12.8771</c:v>
                </c:pt>
              </c:numCache>
            </c:numRef>
          </c:yVal>
          <c:smooth val="1"/>
          <c:extLs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63558107868095437"/>
          <c:y val="0.20681034688661892"/>
          <c:w val="0.34003363377586338"/>
          <c:h val="0.1828403780164486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FragstatOut_4_7_16_class!$S$36:$S$37</c:f>
              <c:numCache>
                <c:formatCode>General</c:formatCode>
                <c:ptCount val="2"/>
                <c:pt idx="0">
                  <c:v>344.01839999999999</c:v>
                </c:pt>
                <c:pt idx="1">
                  <c:v>316.1825</c:v>
                </c:pt>
              </c:numCache>
            </c:numRef>
          </c:yVal>
          <c:smooth val="1"/>
          <c:extLs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296"/>
          <c:y val="7.8097266595669151E-2"/>
          <c:w val="0.70320932049689833"/>
          <c:h val="0.60069774062915637"/>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FragstatOut_4_7_16_class!$R$38:$R$39</c:f>
              <c:numCache>
                <c:formatCode>General</c:formatCode>
                <c:ptCount val="2"/>
                <c:pt idx="0">
                  <c:v>1.5812999999999999</c:v>
                </c:pt>
                <c:pt idx="1">
                  <c:v>1.3767</c:v>
                </c:pt>
              </c:numCache>
            </c:numRef>
          </c:yVal>
          <c:smooth val="1"/>
          <c:extLs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FragstatOut_4_7_16_class!$R$32:$R$33</c:f>
              <c:numCache>
                <c:formatCode>General</c:formatCode>
                <c:ptCount val="2"/>
                <c:pt idx="0">
                  <c:v>0.74119999999999997</c:v>
                </c:pt>
                <c:pt idx="1">
                  <c:v>0.82509999999999994</c:v>
                </c:pt>
              </c:numCache>
            </c:numRef>
          </c:yVal>
          <c:smooth val="1"/>
          <c:extLs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FragstatOut_4_7_16_class!$R$34:$R$35</c:f>
              <c:numCache>
                <c:formatCode>General</c:formatCode>
                <c:ptCount val="2"/>
                <c:pt idx="0">
                  <c:v>0.38150000000000001</c:v>
                </c:pt>
                <c:pt idx="1">
                  <c:v>0.52749999999999997</c:v>
                </c:pt>
              </c:numCache>
            </c:numRef>
          </c:yVal>
          <c:smooth val="1"/>
          <c:extLs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21194751082857177"/>
          <c:y val="0.79138362561668463"/>
          <c:w val="0.60496256999310938"/>
          <c:h val="0.20431307392566214"/>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5.9766367834827493E-2"/>
          <c:w val="0.79095869595247958"/>
          <c:h val="0.62945793145050022"/>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FragstatOut_4_7_16_class!$S$38:$S$39</c:f>
              <c:numCache>
                <c:formatCode>General</c:formatCode>
                <c:ptCount val="2"/>
                <c:pt idx="0">
                  <c:v>3.5950000000000002</c:v>
                </c:pt>
                <c:pt idx="1">
                  <c:v>3.6236999999999999</c:v>
                </c:pt>
              </c:numCache>
            </c:numRef>
          </c:yVal>
          <c:smooth val="1"/>
          <c:extLs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FragstatOut_4_7_16_class!$S$32:$S$33</c:f>
              <c:numCache>
                <c:formatCode>General</c:formatCode>
                <c:ptCount val="2"/>
                <c:pt idx="0">
                  <c:v>3.5996000000000001</c:v>
                </c:pt>
                <c:pt idx="1">
                  <c:v>3.5407000000000002</c:v>
                </c:pt>
              </c:numCache>
            </c:numRef>
          </c:yVal>
          <c:smooth val="1"/>
          <c:extLs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FragstatOut_4_7_16_class!$S$34:$S$35</c:f>
              <c:numCache>
                <c:formatCode>General</c:formatCode>
                <c:ptCount val="2"/>
                <c:pt idx="0">
                  <c:v>1.0825</c:v>
                </c:pt>
                <c:pt idx="1">
                  <c:v>2.3351000000000002</c:v>
                </c:pt>
              </c:numCache>
            </c:numRef>
          </c:yVal>
          <c:smooth val="1"/>
          <c:extLs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FragstatOut_4_7_16_class!$H$17:$H$21</c:f>
              <c:numCache>
                <c:formatCode>General</c:formatCode>
                <c:ptCount val="5"/>
                <c:pt idx="0">
                  <c:v>1.1755</c:v>
                </c:pt>
                <c:pt idx="1">
                  <c:v>1.2322</c:v>
                </c:pt>
                <c:pt idx="3">
                  <c:v>1.2245999999999999</c:v>
                </c:pt>
                <c:pt idx="4">
                  <c:v>1.2518</c:v>
                </c:pt>
              </c:numCache>
            </c:numRef>
          </c:yVal>
          <c:smooth val="1"/>
          <c:extLs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FragstatOut_4_7_16_class!$H$38:$H$39</c:f>
              <c:numCache>
                <c:formatCode>General</c:formatCode>
                <c:ptCount val="2"/>
                <c:pt idx="0">
                  <c:v>1.1655</c:v>
                </c:pt>
                <c:pt idx="1">
                  <c:v>1.1642999999999999</c:v>
                </c:pt>
              </c:numCache>
            </c:numRef>
          </c:yVal>
          <c:smooth val="1"/>
          <c:extLs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FragstatOut_4_7_16_class!$H$7:$H$11</c:f>
              <c:numCache>
                <c:formatCode>General</c:formatCode>
                <c:ptCount val="5"/>
                <c:pt idx="0">
                  <c:v>1.2275</c:v>
                </c:pt>
                <c:pt idx="1">
                  <c:v>1.2741</c:v>
                </c:pt>
                <c:pt idx="3">
                  <c:v>1.2934000000000001</c:v>
                </c:pt>
                <c:pt idx="4">
                  <c:v>1.3075000000000001</c:v>
                </c:pt>
              </c:numCache>
            </c:numRef>
          </c:yVal>
          <c:smooth val="1"/>
          <c:extLs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c:v>
                </c:pt>
                <c:pt idx="1">
                  <c:v>2014</c:v>
                </c:pt>
              </c:numCache>
            </c:numRef>
          </c:xVal>
          <c:yVal>
            <c:numRef>
              <c:f>FragstatOut_4_7_16_class!$H$32:$H$33</c:f>
              <c:numCache>
                <c:formatCode>General</c:formatCode>
                <c:ptCount val="2"/>
                <c:pt idx="0">
                  <c:v>1.2065999999999999</c:v>
                </c:pt>
                <c:pt idx="1">
                  <c:v>1.1919999999999999</c:v>
                </c:pt>
              </c:numCache>
            </c:numRef>
          </c:yVal>
          <c:smooth val="1"/>
          <c:extLs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FragstatOut_4_7_16_class!$H$12:$H$16</c:f>
              <c:numCache>
                <c:formatCode>General</c:formatCode>
                <c:ptCount val="5"/>
                <c:pt idx="0">
                  <c:v>1.1953</c:v>
                </c:pt>
                <c:pt idx="1">
                  <c:v>1.2937000000000001</c:v>
                </c:pt>
                <c:pt idx="3">
                  <c:v>1.3160000000000001</c:v>
                </c:pt>
                <c:pt idx="4">
                  <c:v>1.3547</c:v>
                </c:pt>
              </c:numCache>
            </c:numRef>
          </c:yVal>
          <c:smooth val="1"/>
          <c:extLs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FragstatOut_4_7_16_class!$H$34:$H$35</c:f>
              <c:numCache>
                <c:formatCode>General</c:formatCode>
                <c:ptCount val="2"/>
                <c:pt idx="0">
                  <c:v>1.2056</c:v>
                </c:pt>
                <c:pt idx="1">
                  <c:v>1.2069000000000001</c:v>
                </c:pt>
              </c:numCache>
            </c:numRef>
          </c:yVal>
          <c:smooth val="1"/>
          <c:extLs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c:v>
                </c:pt>
                <c:pt idx="1">
                  <c:v>1987</c:v>
                </c:pt>
                <c:pt idx="2">
                  <c:v>1997</c:v>
                </c:pt>
                <c:pt idx="3">
                  <c:v>2005</c:v>
                </c:pt>
                <c:pt idx="4">
                  <c:v>2012</c:v>
                </c:pt>
              </c:numCache>
            </c:numRef>
          </c:xVal>
          <c:yVal>
            <c:numRef>
              <c:f>FragstatOut_4_7_16_class!$H$2:$H$6</c:f>
              <c:numCache>
                <c:formatCode>General</c:formatCode>
                <c:ptCount val="5"/>
                <c:pt idx="0">
                  <c:v>1.4197</c:v>
                </c:pt>
                <c:pt idx="1">
                  <c:v>1.4748000000000001</c:v>
                </c:pt>
                <c:pt idx="3">
                  <c:v>1.4733000000000001</c:v>
                </c:pt>
                <c:pt idx="4">
                  <c:v>1.4932000000000001</c:v>
                </c:pt>
              </c:numCache>
            </c:numRef>
          </c:yVal>
          <c:smooth val="1"/>
          <c:extLs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FragstatOut_4_7_16_class!$H$36:$H$37</c:f>
              <c:numCache>
                <c:formatCode>General</c:formatCode>
                <c:ptCount val="2"/>
                <c:pt idx="0">
                  <c:v>1.3915999999999999</c:v>
                </c:pt>
                <c:pt idx="1">
                  <c:v>1.3786</c:v>
                </c:pt>
              </c:numCache>
            </c:numRef>
          </c:yVal>
          <c:smooth val="1"/>
          <c:extLs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10AB5-0B55-4677-909A-DD193EF9E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23</Pages>
  <Words>3440</Words>
  <Characters>19609</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36</cp:revision>
  <dcterms:created xsi:type="dcterms:W3CDTF">2019-03-11T03:53:00Z</dcterms:created>
  <dcterms:modified xsi:type="dcterms:W3CDTF">2019-03-25T22:37:00Z</dcterms:modified>
</cp:coreProperties>
</file>