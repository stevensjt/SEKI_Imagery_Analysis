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D41690E"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 xml:space="preserve">1*, </w:t>
      </w:r>
      <w:proofErr w:type="gramStart"/>
      <w:r w:rsidRPr="000D085D">
        <w:rPr>
          <w:rFonts w:ascii="Times New Roman" w:hAnsi="Times New Roman"/>
          <w:vertAlign w:val="superscript"/>
        </w:rPr>
        <w:t>2</w:t>
      </w:r>
      <w:proofErr w:type="gramEnd"/>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1D3101A3" w14:textId="740C284E" w:rsidR="0065308B" w:rsidRDefault="00A1346F" w:rsidP="008C47DE">
      <w:pPr>
        <w:spacing w:line="480" w:lineRule="auto"/>
        <w:rPr>
          <w:rFonts w:ascii="Times New Roman" w:hAnsi="Times New Roman" w:cs="Times New Roman"/>
        </w:rPr>
      </w:pPr>
      <w:r>
        <w:rPr>
          <w:rFonts w:ascii="Times New Roman" w:hAnsi="Times New Roman" w:cs="Times New Roman"/>
        </w:rPr>
        <w:t xml:space="preserve">Like </w:t>
      </w:r>
      <w:r w:rsidR="004061B6">
        <w:rPr>
          <w:rFonts w:ascii="Times New Roman" w:hAnsi="Times New Roman" w:cs="Times New Roman"/>
        </w:rPr>
        <w:t>much</w:t>
      </w:r>
      <w:r>
        <w:rPr>
          <w:rFonts w:ascii="Times New Roman" w:hAnsi="Times New Roman" w:cs="Times New Roman"/>
        </w:rPr>
        <w:t xml:space="preserve"> of the continental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Pr>
          <w:rFonts w:ascii="Times New Roman" w:hAnsi="Times New Roman" w:cs="Times New Roman"/>
        </w:rPr>
        <w:t xml:space="preserve"> including: increases in forested area, forest stem density and uniformity of stands, reductions in landscape heterogeneity, and suppressed reproduction of fire-mediated </w:t>
      </w:r>
      <w:proofErr w:type="spellStart"/>
      <w:r>
        <w:rPr>
          <w:rFonts w:ascii="Times New Roman" w:hAnsi="Times New Roman" w:cs="Times New Roman"/>
        </w:rPr>
        <w:t>serotinus</w:t>
      </w:r>
      <w:proofErr w:type="spellEnd"/>
      <w:r>
        <w:rPr>
          <w:rFonts w:ascii="Times New Roman" w:hAnsi="Times New Roman" w:cs="Times New Roman"/>
        </w:rPr>
        <w:t xml:space="preserve"> species</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w:t>
      </w:r>
      <w:r w:rsidR="00A27F96">
        <w:rPr>
          <w:rFonts w:ascii="Times New Roman" w:hAnsi="Times New Roman" w:cs="Times New Roman"/>
        </w:rPr>
        <w:t>B</w:t>
      </w:r>
      <w:r>
        <w:rPr>
          <w:rFonts w:ascii="Times New Roman" w:hAnsi="Times New Roman" w:cs="Times New Roman"/>
        </w:rPr>
        <w:t xml:space="preserve">y creating large connected patches of dense fuels, fire exclusion and suppression have also set the stage for a dramatic escalation in the frequency and extent of </w:t>
      </w:r>
      <w:r>
        <w:rPr>
          <w:rFonts w:ascii="Times New Roman" w:hAnsi="Times New Roman" w:cs="Times New Roman"/>
          <w:i/>
        </w:rPr>
        <w:t>severe</w:t>
      </w:r>
      <w:r>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 for example, half of both the ten largest, and ten most destructive fires in California occurred since 2010 (</w:t>
      </w:r>
      <w:commentRangeStart w:id="0"/>
      <w:proofErr w:type="spellStart"/>
      <w:r>
        <w:rPr>
          <w:rFonts w:ascii="Times New Roman" w:hAnsi="Times New Roman" w:cs="Times New Roman"/>
        </w:rPr>
        <w:t>CalFire</w:t>
      </w:r>
      <w:proofErr w:type="spellEnd"/>
      <w:r>
        <w:rPr>
          <w:rFonts w:ascii="Times New Roman" w:hAnsi="Times New Roman" w:cs="Times New Roman"/>
        </w:rPr>
        <w:t xml:space="preserve">, 2018a, </w:t>
      </w:r>
      <w:proofErr w:type="spellStart"/>
      <w:r>
        <w:rPr>
          <w:rFonts w:ascii="Times New Roman" w:hAnsi="Times New Roman" w:cs="Times New Roman"/>
        </w:rPr>
        <w:t>CalFire</w:t>
      </w:r>
      <w:proofErr w:type="spellEnd"/>
      <w:r>
        <w:rPr>
          <w:rFonts w:ascii="Times New Roman" w:hAnsi="Times New Roman" w:cs="Times New Roman"/>
        </w:rPr>
        <w:t xml:space="preserve"> 2018b</w:t>
      </w:r>
      <w:commentRangeEnd w:id="0"/>
      <w:r>
        <w:rPr>
          <w:rStyle w:val="CommentReference"/>
        </w:rPr>
        <w:commentReference w:id="0"/>
      </w:r>
      <w:r>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An additional forest restoration strategy that is drawing increased attention is managed wildfire </w:t>
      </w:r>
      <w:r w:rsidR="0089044B">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89044B">
        <w:rPr>
          <w:rFonts w:ascii="Times New Roman" w:hAnsi="Times New Roman" w:cs="Times New Roman"/>
        </w:rPr>
        <w:fldChar w:fldCharType="separate"/>
      </w:r>
      <w:r w:rsidR="0089044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89044B">
        <w:rPr>
          <w:rFonts w:ascii="Times New Roman" w:hAnsi="Times New Roman" w:cs="Times New Roman"/>
          <w:noProof/>
        </w:rPr>
        <w:t>)</w:t>
      </w:r>
      <w:r w:rsidR="0089044B">
        <w:rPr>
          <w:rFonts w:ascii="Times New Roman" w:hAnsi="Times New Roman" w:cs="Times New Roman"/>
        </w:rPr>
        <w:fldChar w:fldCharType="end"/>
      </w:r>
      <w:r w:rsidR="0089044B">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sidR="0089044B">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distribution </w:t>
      </w:r>
      <w:r w:rsidR="0065308B">
        <w:rPr>
          <w:rFonts w:ascii="Times New Roman" w:hAnsi="Times New Roman" w:cs="Times New Roman"/>
        </w:rPr>
        <w:lastRenderedPageBreak/>
        <w:t>becomes more fragmentary</w:t>
      </w:r>
      <w:r w:rsidR="0089044B">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At Illilouette Creek, which is the wetter, more productive, and better observed of the two basins, the imposition of managed wildfire lead to large (20%) decreases in forested area with the emergence of large new areas of shrubland, grasslands and dense meadows/wetlands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do these changes compare with those previously described in Illilouette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3A73168A" w14:textId="38CAD8A3" w:rsidR="00CC3B93" w:rsidRDefault="00CC3B93" w:rsidP="008C47DE">
      <w:pPr>
        <w:spacing w:line="480" w:lineRule="auto"/>
        <w:rPr>
          <w:rFonts w:ascii="Times New Roman" w:hAnsi="Times New Roman" w:cs="Times New Roman"/>
        </w:rPr>
      </w:pPr>
      <w:r>
        <w:rPr>
          <w:rFonts w:ascii="Times New Roman" w:hAnsi="Times New Roman" w:cs="Times New Roman"/>
        </w:rPr>
        <w:tab/>
        <w:t xml:space="preserve">Need: </w:t>
      </w:r>
      <w:commentRangeStart w:id="1"/>
      <w:r>
        <w:rPr>
          <w:rFonts w:ascii="Times New Roman" w:hAnsi="Times New Roman" w:cs="Times New Roman"/>
        </w:rPr>
        <w:t>Ecology of the watershed</w:t>
      </w:r>
      <w:commentRangeEnd w:id="1"/>
      <w:r>
        <w:rPr>
          <w:rStyle w:val="CommentReference"/>
        </w:rPr>
        <w:commentReference w:id="1"/>
      </w:r>
      <w:r>
        <w:rPr>
          <w:rFonts w:ascii="Times New Roman" w:hAnsi="Times New Roman" w:cs="Times New Roman"/>
        </w:rPr>
        <w:t xml:space="preserve">, </w:t>
      </w:r>
      <w:commentRangeStart w:id="2"/>
      <w:r>
        <w:rPr>
          <w:rFonts w:ascii="Times New Roman" w:hAnsi="Times New Roman" w:cs="Times New Roman"/>
        </w:rPr>
        <w:t>hydrology of the watershed</w:t>
      </w:r>
      <w:commentRangeEnd w:id="2"/>
      <w:r>
        <w:rPr>
          <w:rStyle w:val="CommentReference"/>
        </w:rPr>
        <w:commentReference w:id="2"/>
      </w:r>
      <w:r>
        <w:rPr>
          <w:rFonts w:ascii="Times New Roman" w:hAnsi="Times New Roman" w:cs="Times New Roman"/>
        </w:rPr>
        <w:t xml:space="preserve">, and </w:t>
      </w:r>
      <w:commentRangeStart w:id="3"/>
      <w:r>
        <w:rPr>
          <w:rFonts w:ascii="Times New Roman" w:hAnsi="Times New Roman" w:cs="Times New Roman"/>
        </w:rPr>
        <w:t>history of managed fire in the watershed</w:t>
      </w:r>
      <w:commentRangeEnd w:id="3"/>
      <w:r>
        <w:rPr>
          <w:rStyle w:val="CommentReference"/>
        </w:rPr>
        <w:commentReference w:id="3"/>
      </w:r>
      <w:r>
        <w:rPr>
          <w:rFonts w:ascii="Times New Roman" w:hAnsi="Times New Roman" w:cs="Times New Roman"/>
        </w:rPr>
        <w:t>.</w:t>
      </w:r>
    </w:p>
    <w:p w14:paraId="788B1B07" w14:textId="34F32E07" w:rsidR="009A3EB7" w:rsidRDefault="005D0DF4" w:rsidP="00140558">
      <w:pPr>
        <w:spacing w:line="480" w:lineRule="auto"/>
        <w:rPr>
          <w:rFonts w:ascii="Times New Roman" w:hAnsi="Times New Roman" w:cs="Times New Roman"/>
        </w:rPr>
      </w:pPr>
      <w:r>
        <w:rPr>
          <w:rFonts w:ascii="Times New Roman" w:hAnsi="Times New Roman" w:cs="Times New Roman"/>
        </w:rPr>
        <w:t xml:space="preserve">The Sugarloaf Creek Basin is </w:t>
      </w:r>
      <w:proofErr w:type="gramStart"/>
      <w:r>
        <w:rPr>
          <w:rFonts w:ascii="Times New Roman" w:hAnsi="Times New Roman" w:cs="Times New Roman"/>
        </w:rPr>
        <w:t>an</w:t>
      </w:r>
      <w:proofErr w:type="gramEnd"/>
      <w:r>
        <w:rPr>
          <w:rFonts w:ascii="Times New Roman" w:hAnsi="Times New Roman" w:cs="Times New Roman"/>
        </w:rPr>
        <w:t xml:space="preserve"> </w:t>
      </w:r>
      <w:r w:rsidR="00C40B67">
        <w:rPr>
          <w:rFonts w:ascii="Times New Roman" w:hAnsi="Times New Roman" w:cs="Times New Roman"/>
        </w:rPr>
        <w:t>125 km</w:t>
      </w:r>
      <w:r w:rsidR="00C40B67" w:rsidRPr="00140558">
        <w:rPr>
          <w:rFonts w:ascii="Times New Roman" w:hAnsi="Times New Roman" w:cs="Times New Roman"/>
          <w:vertAlign w:val="superscript"/>
        </w:rPr>
        <w:t>2</w:t>
      </w:r>
      <w:r>
        <w:rPr>
          <w:rFonts w:ascii="Times New Roman" w:hAnsi="Times New Roman" w:cs="Times New Roman"/>
        </w:rPr>
        <w:t xml:space="preserve"> basin spanning elevation ranges of </w:t>
      </w:r>
      <w:r w:rsidR="00C40B67">
        <w:rPr>
          <w:rFonts w:ascii="Times New Roman" w:hAnsi="Times New Roman" w:cs="Times New Roman"/>
        </w:rPr>
        <w:t>2000</w:t>
      </w:r>
      <w:r>
        <w:rPr>
          <w:rFonts w:ascii="Times New Roman" w:hAnsi="Times New Roman" w:cs="Times New Roman"/>
        </w:rPr>
        <w:t xml:space="preserve"> – </w:t>
      </w:r>
      <w:r w:rsidR="00C40B67">
        <w:rPr>
          <w:rFonts w:ascii="Times New Roman" w:hAnsi="Times New Roman" w:cs="Times New Roman"/>
        </w:rPr>
        <w:t>3200 m</w:t>
      </w:r>
      <w:r>
        <w:rPr>
          <w:rFonts w:ascii="Times New Roman" w:hAnsi="Times New Roman" w:cs="Times New Roman"/>
        </w:rPr>
        <w:t xml:space="preserve"> in </w:t>
      </w:r>
      <w:proofErr w:type="spellStart"/>
      <w:r>
        <w:rPr>
          <w:rFonts w:ascii="Times New Roman" w:hAnsi="Times New Roman" w:cs="Times New Roman"/>
        </w:rPr>
        <w:t>Sequioa</w:t>
      </w:r>
      <w:proofErr w:type="spellEnd"/>
      <w:r>
        <w:rPr>
          <w:rFonts w:ascii="Times New Roman" w:hAnsi="Times New Roman" w:cs="Times New Roman"/>
        </w:rPr>
        <w:t xml:space="preserve"> Kings Canyon National Park.</w:t>
      </w:r>
      <w:r w:rsidR="00C40B67">
        <w:rPr>
          <w:rFonts w:ascii="Times New Roman" w:hAnsi="Times New Roman" w:cs="Times New Roman"/>
        </w:rPr>
        <w:t xml:space="preserve">  </w:t>
      </w:r>
      <w:r w:rsidR="008D3D58">
        <w:rPr>
          <w:rFonts w:ascii="Times New Roman" w:hAnsi="Times New Roman" w:cs="Times New Roman"/>
        </w:rPr>
        <w:t xml:space="preserve">Avery daily temperatures in the basin range from minimum of -10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to 31 </w:t>
      </w:r>
      <w:proofErr w:type="spellStart"/>
      <w:proofErr w:type="gram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w:t>
      </w:r>
      <w:proofErr w:type="gramEnd"/>
      <w:r w:rsidR="008D3D58">
        <w:rPr>
          <w:rFonts w:ascii="Times New Roman" w:hAnsi="Times New Roman" w:cs="Times New Roman"/>
        </w:rPr>
        <w:t xml:space="preserve"> with the annual average being 14.5</w:t>
      </w:r>
      <w:r w:rsidR="008D3D58" w:rsidRPr="00140558">
        <w:rPr>
          <w:rFonts w:ascii="Times New Roman" w:hAnsi="Times New Roman" w:cs="Times New Roman"/>
          <w:vertAlign w:val="superscript"/>
        </w:rPr>
        <w:t>o</w:t>
      </w:r>
      <w:r w:rsidR="008D3D58">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 xml:space="preserve">long 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xml:space="preserve">, where measurements from 2011-2017 indicate a specific </w:t>
      </w:r>
      <w:r w:rsidR="00140558">
        <w:rPr>
          <w:rFonts w:ascii="Times New Roman" w:hAnsi="Times New Roman" w:cs="Times New Roman"/>
        </w:rPr>
        <w:lastRenderedPageBreak/>
        <w:t>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F42D58">
        <w:rPr>
          <w:rFonts w:ascii="Times New Roman" w:hAnsi="Times New Roman" w:cs="Times New Roman"/>
          <w:color w:val="215868" w:themeColor="accent5" w:themeShade="80"/>
        </w:rPr>
        <w:t>This is also supported by the 10-minute precipitation record f</w:t>
      </w:r>
      <w:r w:rsidR="00E93832" w:rsidRPr="00F42D58">
        <w:rPr>
          <w:rFonts w:ascii="Times New Roman" w:hAnsi="Times New Roman" w:cs="Times New Roman"/>
          <w:color w:val="215868" w:themeColor="accent5" w:themeShade="80"/>
        </w:rPr>
        <w:t>rom short-term weather station</w:t>
      </w:r>
      <w:r w:rsidR="002C0084" w:rsidRPr="00F42D58">
        <w:rPr>
          <w:rFonts w:ascii="Times New Roman" w:hAnsi="Times New Roman" w:cs="Times New Roman"/>
          <w:color w:val="215868" w:themeColor="accent5" w:themeShade="80"/>
        </w:rPr>
        <w:t xml:space="preserve">s installed </w:t>
      </w:r>
      <w:r w:rsidR="00237853">
        <w:rPr>
          <w:rFonts w:ascii="Times New Roman" w:hAnsi="Times New Roman" w:cs="Times New Roman"/>
          <w:color w:val="215868" w:themeColor="accent5" w:themeShade="80"/>
        </w:rPr>
        <w:t xml:space="preserve">in </w:t>
      </w:r>
      <w:r w:rsidR="002C0084" w:rsidRPr="00F42D58">
        <w:rPr>
          <w:rFonts w:ascii="Times New Roman" w:hAnsi="Times New Roman" w:cs="Times New Roman"/>
          <w:color w:val="215868" w:themeColor="accent5" w:themeShade="80"/>
        </w:rPr>
        <w:t>both ICB (elevation</w:t>
      </w:r>
      <w:r w:rsidR="00F42D58">
        <w:rPr>
          <w:rFonts w:ascii="Times New Roman" w:hAnsi="Times New Roman" w:cs="Times New Roman"/>
          <w:color w:val="215868" w:themeColor="accent5" w:themeShade="80"/>
        </w:rPr>
        <w:t xml:space="preserve"> X m) </w:t>
      </w:r>
      <w:r w:rsidR="002C0084" w:rsidRPr="00F42D58">
        <w:rPr>
          <w:rFonts w:ascii="Times New Roman" w:hAnsi="Times New Roman" w:cs="Times New Roman"/>
          <w:color w:val="215868" w:themeColor="accent5" w:themeShade="80"/>
        </w:rPr>
        <w:t>and SCB (elevation</w:t>
      </w:r>
      <w:r w:rsidR="00F42D58">
        <w:rPr>
          <w:rFonts w:ascii="Times New Roman" w:hAnsi="Times New Roman" w:cs="Times New Roman"/>
          <w:color w:val="215868" w:themeColor="accent5" w:themeShade="80"/>
        </w:rPr>
        <w:t xml:space="preserve"> X m</w:t>
      </w:r>
      <w:r w:rsidR="002C0084" w:rsidRPr="00F42D58">
        <w:rPr>
          <w:rFonts w:ascii="Times New Roman" w:hAnsi="Times New Roman" w:cs="Times New Roman"/>
          <w:color w:val="215868" w:themeColor="accent5" w:themeShade="80"/>
        </w:rPr>
        <w:t xml:space="preserve">). </w:t>
      </w:r>
      <w:r w:rsidR="00E93832" w:rsidRPr="00F42D58">
        <w:rPr>
          <w:rFonts w:ascii="Times New Roman" w:hAnsi="Times New Roman" w:cs="Times New Roman"/>
          <w:color w:val="215868" w:themeColor="accent5" w:themeShade="80"/>
        </w:rPr>
        <w:t xml:space="preserve"> </w:t>
      </w:r>
      <w:r w:rsidR="009A3EB7" w:rsidRPr="00F42D58">
        <w:rPr>
          <w:rFonts w:ascii="Times New Roman" w:hAnsi="Times New Roman" w:cs="Times New Roman"/>
          <w:color w:val="215868" w:themeColor="accent5" w:themeShade="80"/>
        </w:rPr>
        <w:t>I</w:t>
      </w:r>
      <w:r w:rsidR="00E93832" w:rsidRPr="00F42D58">
        <w:rPr>
          <w:rFonts w:ascii="Times New Roman" w:hAnsi="Times New Roman" w:cs="Times New Roman"/>
          <w:color w:val="215868" w:themeColor="accent5" w:themeShade="80"/>
        </w:rPr>
        <w:t xml:space="preserve">n the water year 2016-2017, ICB has received </w:t>
      </w:r>
      <w:r w:rsidR="00796F1C">
        <w:rPr>
          <w:rFonts w:ascii="Times New Roman" w:hAnsi="Times New Roman" w:cs="Times New Roman"/>
          <w:color w:val="215868" w:themeColor="accent5" w:themeShade="80"/>
        </w:rPr>
        <w:t>1060</w:t>
      </w:r>
      <w:r w:rsidR="00E93832" w:rsidRPr="00F42D58">
        <w:rPr>
          <w:rFonts w:ascii="Times New Roman" w:hAnsi="Times New Roman" w:cs="Times New Roman"/>
          <w:color w:val="215868" w:themeColor="accent5" w:themeShade="80"/>
        </w:rPr>
        <w:t xml:space="preserve"> 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precipitation while SCB has received </w:t>
      </w:r>
      <w:r w:rsidR="00796F1C">
        <w:rPr>
          <w:rFonts w:ascii="Times New Roman" w:hAnsi="Times New Roman" w:cs="Times New Roman"/>
          <w:color w:val="215868" w:themeColor="accent5" w:themeShade="80"/>
        </w:rPr>
        <w:t>660</w:t>
      </w:r>
      <w:r w:rsidR="00E93832" w:rsidRPr="00F42D58">
        <w:rPr>
          <w:rFonts w:ascii="Times New Roman" w:hAnsi="Times New Roman" w:cs="Times New Roman"/>
          <w:color w:val="215868" w:themeColor="accent5" w:themeShade="80"/>
        </w:rPr>
        <w:t xml:space="preserve"> 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In the 2017-2018 water year ICB received </w:t>
      </w:r>
      <w:r w:rsidR="00796F1C">
        <w:rPr>
          <w:rFonts w:ascii="Times New Roman" w:hAnsi="Times New Roman" w:cs="Times New Roman"/>
          <w:color w:val="215868" w:themeColor="accent5" w:themeShade="80"/>
        </w:rPr>
        <w:t xml:space="preserve">540 </w:t>
      </w:r>
      <w:r w:rsidR="00E93832" w:rsidRPr="00F42D58">
        <w:rPr>
          <w:rFonts w:ascii="Times New Roman" w:hAnsi="Times New Roman" w:cs="Times New Roman"/>
          <w:color w:val="215868" w:themeColor="accent5" w:themeShade="80"/>
        </w:rPr>
        <w:t>m</w:t>
      </w:r>
      <w:r w:rsidR="00796F1C">
        <w:rPr>
          <w:rFonts w:ascii="Times New Roman" w:hAnsi="Times New Roman" w:cs="Times New Roman"/>
          <w:color w:val="215868" w:themeColor="accent5" w:themeShade="80"/>
        </w:rPr>
        <w:t>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while SCB has received </w:t>
      </w:r>
      <w:r w:rsidR="00796F1C">
        <w:rPr>
          <w:rFonts w:ascii="Times New Roman" w:hAnsi="Times New Roman" w:cs="Times New Roman"/>
          <w:color w:val="215868" w:themeColor="accent5" w:themeShade="80"/>
        </w:rPr>
        <w:t>430 mm</w:t>
      </w:r>
      <w:r w:rsidR="00E93832" w:rsidRPr="00F42D58">
        <w:rPr>
          <w:rFonts w:ascii="Times New Roman" w:hAnsi="Times New Roman" w:cs="Times New Roman"/>
          <w:color w:val="215868" w:themeColor="accent5" w:themeShade="80"/>
        </w:rPr>
        <w:t xml:space="preserve"> of </w:t>
      </w:r>
      <w:r w:rsidR="00850161">
        <w:rPr>
          <w:rFonts w:ascii="Times New Roman" w:hAnsi="Times New Roman" w:cs="Times New Roman"/>
          <w:color w:val="215868" w:themeColor="accent5" w:themeShade="80"/>
        </w:rPr>
        <w:t>precipitation</w:t>
      </w:r>
      <w:r w:rsidR="00E93832" w:rsidRPr="00F42D58">
        <w:rPr>
          <w:rFonts w:ascii="Times New Roman" w:hAnsi="Times New Roman" w:cs="Times New Roman"/>
          <w:color w:val="215868" w:themeColor="accent5" w:themeShade="80"/>
        </w:rPr>
        <w:t xml:space="preserve">. </w:t>
      </w:r>
      <w:r w:rsidR="009A3EB7" w:rsidRPr="00F42D58">
        <w:rPr>
          <w:rFonts w:ascii="Times New Roman" w:hAnsi="Times New Roman" w:cs="Times New Roman"/>
          <w:color w:val="215868" w:themeColor="accent5" w:themeShade="80"/>
        </w:rPr>
        <w:t xml:space="preserve"> </w:t>
      </w:r>
    </w:p>
    <w:p w14:paraId="6A46F993" w14:textId="77777777" w:rsidR="009A3EB7" w:rsidRDefault="009A3EB7" w:rsidP="00140558">
      <w:pPr>
        <w:spacing w:line="480" w:lineRule="auto"/>
        <w:rPr>
          <w:rFonts w:ascii="Times New Roman" w:hAnsi="Times New Roman" w:cs="Times New Roman"/>
        </w:rPr>
      </w:pPr>
    </w:p>
    <w:p w14:paraId="2BB6E129" w14:textId="118FF908" w:rsidR="005D0DF4" w:rsidRPr="00AF6D4E" w:rsidRDefault="008E6BFC" w:rsidP="008C47DE">
      <w:pPr>
        <w:spacing w:line="480" w:lineRule="auto"/>
        <w:rPr>
          <w:ins w:id="4" w:author="Sally Thompson" w:date="2018-10-25T12:17:00Z"/>
          <w:rFonts w:ascii="Times New Roman" w:hAnsi="Times New Roman" w:cs="Times New Roman"/>
          <w:strike/>
        </w:rPr>
      </w:pPr>
      <w:r w:rsidRPr="00AF6D4E">
        <w:rPr>
          <w:rFonts w:ascii="Times New Roman" w:hAnsi="Times New Roman" w:cs="Times New Roman"/>
          <w:strike/>
          <w:highlight w:val="yellow"/>
        </w:rPr>
        <w:t>These are supported … or not… by weather station data… INSERT HERE, KATYA/SALLY WILL WORK ON.</w:t>
      </w:r>
    </w:p>
    <w:p w14:paraId="54630C4C" w14:textId="3FA52BCD" w:rsidR="008E6BFC" w:rsidRPr="002C0084" w:rsidRDefault="008E6BFC" w:rsidP="008E6BFC">
      <w:pPr>
        <w:spacing w:line="480" w:lineRule="auto"/>
        <w:rPr>
          <w:rFonts w:ascii="Times New Roman" w:hAnsi="Times New Roman" w:cs="Times New Roman"/>
        </w:rPr>
      </w:pPr>
    </w:p>
    <w:p w14:paraId="08FF410D" w14:textId="33DD85CE" w:rsidR="008E6BFC" w:rsidRDefault="008E6BFC" w:rsidP="008E6BFC">
      <w:pPr>
        <w:spacing w:line="480" w:lineRule="auto"/>
        <w:rPr>
          <w:rFonts w:ascii="Times New Roman" w:hAnsi="Times New Roman" w:cs="Times New Roman"/>
        </w:rPr>
      </w:pPr>
      <w:r>
        <w:rPr>
          <w:rFonts w:ascii="Times New Roman" w:hAnsi="Times New Roman" w:cs="Times New Roman"/>
          <w:i/>
        </w:rPr>
        <w:t>Fire History</w:t>
      </w:r>
    </w:p>
    <w:p w14:paraId="439EED38" w14:textId="335CD7BA" w:rsidR="005D0DF4" w:rsidRPr="00CC3B93" w:rsidRDefault="008E6BFC" w:rsidP="008C47DE">
      <w:pPr>
        <w:spacing w:line="480" w:lineRule="auto"/>
        <w:rPr>
          <w:rFonts w:ascii="Times New Roman" w:hAnsi="Times New Roman" w:cs="Times New Roman"/>
        </w:rPr>
      </w:pPr>
      <w:r>
        <w:rPr>
          <w:rFonts w:ascii="Times New Roman" w:hAnsi="Times New Roman" w:cs="Times New Roman"/>
        </w:rPr>
        <w:t>NEED SOME STATEMENT ABOUT WHERE FIRE PERIMETERS COME FROM ETC.</w:t>
      </w:r>
    </w:p>
    <w:p w14:paraId="7CDDA55F" w14:textId="4609A7B2" w:rsidR="008E6BFC" w:rsidRDefault="008E6BFC" w:rsidP="008C47DE">
      <w:pPr>
        <w:spacing w:line="480" w:lineRule="auto"/>
        <w:rPr>
          <w:rFonts w:ascii="Times New Roman" w:hAnsi="Times New Roman" w:cs="Times New Roman"/>
          <w:i/>
        </w:rPr>
      </w:pPr>
    </w:p>
    <w:p w14:paraId="47C1EBA8" w14:textId="2D074FFC"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Vegetation Cover Change Analysis</w:t>
      </w:r>
    </w:p>
    <w:p w14:paraId="757A6425" w14:textId="5C26FB28" w:rsidR="008E6BFC" w:rsidRDefault="008E6BFC" w:rsidP="008E6BFC">
      <w:pPr>
        <w:spacing w:line="480" w:lineRule="auto"/>
        <w:rPr>
          <w:rFonts w:ascii="Times New Roman" w:hAnsi="Times New Roman" w:cs="Times New Roman"/>
        </w:rPr>
      </w:pPr>
      <w:r>
        <w:rPr>
          <w:rFonts w:ascii="Times New Roman" w:hAnsi="Times New Roman" w:cs="Times New Roman"/>
        </w:rPr>
        <w:tab/>
        <w:t xml:space="preserve">To compute the change in vegetation cover in SCB since fires were reintroduced in 1972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t>
      </w:r>
      <w:r>
        <w:rPr>
          <w:rFonts w:ascii="Times New Roman" w:hAnsi="Times New Roman" w:cs="Times New Roman"/>
        </w:rPr>
        <w:lastRenderedPageBreak/>
        <w:t xml:space="preserve">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6888F335"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6431A88D" w14:textId="4C753C7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5"/>
      <w:r>
        <w:rPr>
          <w:rFonts w:ascii="Times New Roman" w:hAnsi="Times New Roman" w:cs="Times New Roman"/>
        </w:rPr>
        <w:t xml:space="preserve">Our null expectation of vegetation change </w:t>
      </w:r>
      <w:r>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5"/>
      <w:r>
        <w:rPr>
          <w:rStyle w:val="CommentReference"/>
        </w:rPr>
        <w:commentReference w:id="5"/>
      </w:r>
    </w:p>
    <w:p w14:paraId="4E62D20C" w14:textId="77777777" w:rsidR="008E6BFC" w:rsidRDefault="008E6BFC" w:rsidP="008C47DE">
      <w:pPr>
        <w:spacing w:line="480" w:lineRule="auto"/>
        <w:rPr>
          <w:rFonts w:ascii="Times New Roman" w:hAnsi="Times New Roman" w:cs="Times New Roman"/>
          <w:i/>
        </w:rPr>
      </w:pPr>
    </w:p>
    <w:p w14:paraId="48395F6C" w14:textId="5C066856"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44DFF46"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w:t>
      </w:r>
      <w:del w:id="6"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saplings (stems 0.6</w:t>
      </w:r>
      <w:del w:id="7"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up to 7.6</w:t>
      </w:r>
      <w:del w:id="8"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and seedlings (stems &lt;0.6</w:t>
      </w:r>
      <w:del w:id="9"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The surveyors estimated representative tree heights and woody (shrub) ground cover within the plots. All shrubs and trees were identified to species</w:t>
      </w:r>
      <w:ins w:id="10" w:author="Sally Thompson" w:date="2018-10-25T12:13:00Z">
        <w:r w:rsidR="005D0DF4">
          <w:rPr>
            <w:rFonts w:ascii="Times New Roman" w:hAnsi="Times New Roman" w:cs="Times New Roman"/>
          </w:rPr>
          <w:t xml:space="preserve"> level</w:t>
        </w:r>
      </w:ins>
      <w:r w:rsidR="00C66BF3">
        <w:rPr>
          <w:rFonts w:ascii="Times New Roman" w:hAnsi="Times New Roman" w:cs="Times New Roman"/>
        </w:rPr>
        <w:t>. Subplots were arranged along linear transects with generally 40</w:t>
      </w:r>
      <w:commentRangeStart w:id="11"/>
      <w:r w:rsidR="00C66BF3">
        <w:rPr>
          <w:rFonts w:ascii="Times New Roman" w:hAnsi="Times New Roman" w:cs="Times New Roman"/>
        </w:rPr>
        <w:t>.</w:t>
      </w:r>
      <w:ins w:id="12" w:author="Sally Thompson" w:date="2018-10-25T12:14:00Z">
        <w:r w:rsidR="005D0DF4" w:rsidDel="005D0DF4">
          <w:rPr>
            <w:rFonts w:ascii="Times New Roman" w:hAnsi="Times New Roman" w:cs="Times New Roman"/>
          </w:rPr>
          <w:t xml:space="preserve"> </w:t>
        </w:r>
      </w:ins>
      <w:del w:id="13" w:author="Sally Thompson" w:date="2018-10-25T12:14:00Z">
        <w:r w:rsidR="00C66BF3" w:rsidDel="005D0DF4">
          <w:rPr>
            <w:rFonts w:ascii="Times New Roman" w:hAnsi="Times New Roman" w:cs="Times New Roman"/>
          </w:rPr>
          <w:delText>2</w:delText>
        </w:r>
      </w:del>
      <w:commentRangeEnd w:id="11"/>
      <w:r w:rsidR="005D0DF4">
        <w:rPr>
          <w:rStyle w:val="CommentReference"/>
        </w:rPr>
        <w:commentReference w:id="11"/>
      </w:r>
      <w:r w:rsidR="00C66BF3">
        <w:rPr>
          <w:rFonts w:ascii="Times New Roman" w:hAnsi="Times New Roman" w:cs="Times New Roman"/>
        </w:rPr>
        <w:t xml:space="preserve"> m spacing between them, from an anchor point and a given transect azimuth that was described in the field notes. </w:t>
      </w:r>
      <w:del w:id="14" w:author="Sally Thompson" w:date="2018-10-25T12:14:00Z">
        <w:r w:rsidR="00C66BF3" w:rsidDel="005D0DF4">
          <w:rPr>
            <w:rFonts w:ascii="Times New Roman" w:hAnsi="Times New Roman" w:cs="Times New Roman"/>
          </w:rPr>
          <w:delText>A UC Berkeley field crew</w:delText>
        </w:r>
      </w:del>
      <w:ins w:id="15" w:author="Sally Thompson" w:date="2018-10-25T12:14:00Z">
        <w:r w:rsidR="005D0DF4">
          <w:rPr>
            <w:rFonts w:ascii="Times New Roman" w:hAnsi="Times New Roman" w:cs="Times New Roman"/>
          </w:rPr>
          <w:t>We</w:t>
        </w:r>
      </w:ins>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w:t>
      </w:r>
      <w:r>
        <w:rPr>
          <w:rFonts w:ascii="Times New Roman" w:hAnsi="Times New Roman" w:cs="Times New Roman"/>
        </w:rPr>
        <w:lastRenderedPageBreak/>
        <w:t xml:space="preserve">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16"/>
      <w:r>
        <w:rPr>
          <w:rFonts w:ascii="Times New Roman" w:hAnsi="Times New Roman" w:cs="Times New Roman"/>
        </w:rPr>
        <w:t>.</w:t>
      </w:r>
      <w:commentRangeEnd w:id="16"/>
      <w:r w:rsidR="00014A60">
        <w:rPr>
          <w:rStyle w:val="CommentReference"/>
        </w:rPr>
        <w:commentReference w:id="16"/>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6BDB0EB2" w:rsidR="009E0E8B" w:rsidRPr="00937D60" w:rsidRDefault="009E0E8B" w:rsidP="001D6172">
      <w:pPr>
        <w:spacing w:line="480" w:lineRule="auto"/>
        <w:ind w:firstLine="720"/>
        <w:rPr>
          <w:rFonts w:ascii="Times New Roman" w:hAnsi="Times New Roman" w:cs="Times New Roman"/>
          <w:color w:val="1F497D" w:themeColor="text2"/>
        </w:rPr>
      </w:pPr>
      <w:r w:rsidRPr="00937D60">
        <w:rPr>
          <w:rFonts w:ascii="Times New Roman" w:hAnsi="Times New Roman" w:cs="Times New Roman"/>
          <w:color w:val="1F497D" w:themeColor="text2"/>
        </w:rPr>
        <w:t xml:space="preserve">We sampled soil moisture in the field at </w:t>
      </w:r>
      <w:r w:rsidR="00433F57" w:rsidRPr="00937D60">
        <w:rPr>
          <w:rFonts w:ascii="Times New Roman" w:hAnsi="Times New Roman" w:cs="Times New Roman"/>
          <w:color w:val="1F497D" w:themeColor="text2"/>
        </w:rPr>
        <w:t>36</w:t>
      </w:r>
      <w:r w:rsidR="005B0769" w:rsidRPr="00937D60">
        <w:rPr>
          <w:rFonts w:ascii="Times New Roman" w:hAnsi="Times New Roman" w:cs="Times New Roman"/>
          <w:color w:val="1F497D" w:themeColor="text2"/>
        </w:rPr>
        <w:t xml:space="preserve"> sites</w:t>
      </w:r>
      <w:r w:rsidR="00433F57" w:rsidRPr="00937D60">
        <w:rPr>
          <w:rFonts w:ascii="Times New Roman" w:hAnsi="Times New Roman" w:cs="Times New Roman"/>
          <w:color w:val="1F497D" w:themeColor="text2"/>
        </w:rPr>
        <w:t xml:space="preserve"> in</w:t>
      </w:r>
      <w:r w:rsidR="005B0769" w:rsidRPr="00937D60">
        <w:rPr>
          <w:rFonts w:ascii="Times New Roman" w:hAnsi="Times New Roman" w:cs="Times New Roman"/>
          <w:color w:val="1F497D" w:themeColor="text2"/>
        </w:rPr>
        <w:t xml:space="preserve"> 2016 and 2017</w:t>
      </w:r>
      <w:r w:rsidR="00433F57" w:rsidRPr="00937D60">
        <w:rPr>
          <w:rFonts w:ascii="Times New Roman" w:hAnsi="Times New Roman" w:cs="Times New Roman"/>
          <w:color w:val="1F497D" w:themeColor="text2"/>
        </w:rPr>
        <w:t>, most of which were measured in both early and late summer</w:t>
      </w:r>
      <w:r w:rsidR="00D74F66" w:rsidRPr="00937D60">
        <w:rPr>
          <w:rFonts w:ascii="Times New Roman" w:hAnsi="Times New Roman" w:cs="Times New Roman"/>
          <w:color w:val="1F497D" w:themeColor="text2"/>
        </w:rPr>
        <w:t xml:space="preserve"> (some sites had to be omitted during certain site visits due to safety concerns or time constraints)</w:t>
      </w:r>
      <w:r w:rsidR="00433F57" w:rsidRPr="00937D60">
        <w:rPr>
          <w:rFonts w:ascii="Times New Roman" w:hAnsi="Times New Roman" w:cs="Times New Roman"/>
          <w:color w:val="1F497D" w:themeColor="text2"/>
        </w:rPr>
        <w:t xml:space="preserve">. Twenty-nine of these sites were re-measured in June of 2018. Eleven sites were measured a total of 5 times, 16 sites were measured 4 times, 8 sites were measured 3 times, </w:t>
      </w:r>
      <w:r w:rsidR="00D74F66" w:rsidRPr="00937D60">
        <w:rPr>
          <w:rFonts w:ascii="Times New Roman" w:hAnsi="Times New Roman" w:cs="Times New Roman"/>
          <w:color w:val="1F497D" w:themeColor="text2"/>
        </w:rPr>
        <w:t xml:space="preserve">4 sites were measured twice, and one site was measured only once. </w:t>
      </w:r>
      <w:r w:rsidR="001D6172" w:rsidRPr="00937D60">
        <w:rPr>
          <w:rFonts w:ascii="Times New Roman" w:hAnsi="Times New Roman" w:cs="Times New Roman"/>
          <w:color w:val="1F497D" w:themeColor="text2"/>
        </w:rPr>
        <w:t>In most sites 25 evenly-spaced soil moisture measurements were made within a 30m by 30m grid. Additional measurements were made in heterogeneous sites. One meter spaced measurements were made across a 30 m transect in sites with obvious strong gradients in soil moisture (e.g. wetland sites bordered by dry uplands).</w:t>
      </w:r>
      <w:r w:rsidR="005B0769"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At each site, dominant vegetation cover (to species level when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possible), slope, aspect, and the presence of burned snags or fire scarred</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trees were recorded. Sites were georeferenced using handheld Garmin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GPSMAP 62st and 64st devices (horizontal accuracy 3–10 m). Latitude</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and longitude were assigned to each measurement point based on location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within the grid or transect. Locations were verified in ArcMap.</w:t>
      </w:r>
    </w:p>
    <w:p w14:paraId="66BA19DC" w14:textId="24CAF9A8" w:rsidR="005B0769" w:rsidRDefault="005B0769" w:rsidP="009A3EB7">
      <w:pPr>
        <w:spacing w:line="480" w:lineRule="auto"/>
        <w:ind w:firstLine="720"/>
        <w:rPr>
          <w:rFonts w:ascii="Times New Roman" w:hAnsi="Times New Roman" w:cs="Times New Roman"/>
        </w:rPr>
      </w:pPr>
      <w:r>
        <w:rPr>
          <w:rFonts w:ascii="Times New Roman" w:hAnsi="Times New Roman" w:cs="Times New Roman"/>
        </w:rPr>
        <w:t xml:space="preserve">We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1517F411" w14:textId="6E7CF67B" w:rsidR="0072115A" w:rsidRPr="00F42D58" w:rsidRDefault="009A3EB7"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lastRenderedPageBreak/>
        <w:t>In addition to low-temporal, but high</w:t>
      </w:r>
      <w:r w:rsidR="00ED55B1" w:rsidRPr="00F42D58">
        <w:rPr>
          <w:rFonts w:ascii="Times New Roman" w:hAnsi="Times New Roman" w:cs="Times New Roman"/>
          <w:color w:val="215868" w:themeColor="accent5" w:themeShade="80"/>
        </w:rPr>
        <w:t>-</w:t>
      </w:r>
      <w:r w:rsidRPr="00F42D58">
        <w:rPr>
          <w:rFonts w:ascii="Times New Roman" w:hAnsi="Times New Roman" w:cs="Times New Roman"/>
          <w:color w:val="215868" w:themeColor="accent5" w:themeShade="80"/>
        </w:rPr>
        <w:t xml:space="preserve">spatial soil moisture sampling, we have also looked at high-temporal soil moisture dynamics </w:t>
      </w:r>
      <w:r w:rsidR="00553B8E" w:rsidRPr="00F42D58">
        <w:rPr>
          <w:rFonts w:ascii="Times New Roman" w:hAnsi="Times New Roman" w:cs="Times New Roman"/>
          <w:color w:val="215868" w:themeColor="accent5" w:themeShade="80"/>
        </w:rPr>
        <w:t>in soils</w:t>
      </w:r>
      <w:r w:rsidR="00ED55B1" w:rsidRPr="00F42D58">
        <w:rPr>
          <w:rFonts w:ascii="Times New Roman" w:hAnsi="Times New Roman" w:cs="Times New Roman"/>
          <w:color w:val="215868" w:themeColor="accent5" w:themeShade="80"/>
        </w:rPr>
        <w:t xml:space="preserve"> </w:t>
      </w:r>
      <w:r w:rsidRPr="00F42D58">
        <w:rPr>
          <w:rFonts w:ascii="Times New Roman" w:hAnsi="Times New Roman" w:cs="Times New Roman"/>
          <w:color w:val="215868" w:themeColor="accent5" w:themeShade="80"/>
        </w:rPr>
        <w:t>at 3 different depths</w:t>
      </w:r>
      <w:r w:rsidR="00ED55B1" w:rsidRPr="00F42D58">
        <w:rPr>
          <w:rFonts w:ascii="Times New Roman" w:hAnsi="Times New Roman" w:cs="Times New Roman"/>
          <w:color w:val="215868" w:themeColor="accent5" w:themeShade="80"/>
        </w:rPr>
        <w:t xml:space="preserve"> (12, 60, and 100 cm)</w:t>
      </w:r>
      <w:r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at</w:t>
      </w:r>
      <w:r w:rsidRPr="00F42D58">
        <w:rPr>
          <w:rFonts w:ascii="Times New Roman" w:hAnsi="Times New Roman" w:cs="Times New Roman"/>
          <w:color w:val="215868" w:themeColor="accent5" w:themeShade="80"/>
        </w:rPr>
        <w:t xml:space="preserve"> three weather stations corresponding to</w:t>
      </w:r>
      <w:r w:rsidR="00ED55B1" w:rsidRPr="00F42D58">
        <w:rPr>
          <w:rFonts w:ascii="Times New Roman" w:hAnsi="Times New Roman" w:cs="Times New Roman"/>
          <w:color w:val="215868" w:themeColor="accent5" w:themeShade="80"/>
        </w:rPr>
        <w:t xml:space="preserve"> </w:t>
      </w:r>
      <w:r w:rsidR="00B24143">
        <w:rPr>
          <w:rFonts w:ascii="Times New Roman" w:hAnsi="Times New Roman" w:cs="Times New Roman"/>
          <w:color w:val="215868" w:themeColor="accent5" w:themeShade="80"/>
        </w:rPr>
        <w:t>den</w:t>
      </w:r>
      <w:commentRangeStart w:id="17"/>
      <w:commentRangeStart w:id="18"/>
      <w:r w:rsidR="00ED55B1" w:rsidRPr="00F42D58">
        <w:rPr>
          <w:rFonts w:ascii="Times New Roman" w:hAnsi="Times New Roman" w:cs="Times New Roman"/>
          <w:color w:val="215868" w:themeColor="accent5" w:themeShade="80"/>
        </w:rPr>
        <w:t xml:space="preserve">se </w:t>
      </w:r>
      <w:commentRangeEnd w:id="17"/>
      <w:r w:rsidR="00ED55B1" w:rsidRPr="00F42D58">
        <w:rPr>
          <w:rStyle w:val="CommentReference"/>
          <w:color w:val="215868" w:themeColor="accent5" w:themeShade="80"/>
        </w:rPr>
        <w:commentReference w:id="17"/>
      </w:r>
      <w:commentRangeEnd w:id="18"/>
      <w:r w:rsidR="00B24143">
        <w:rPr>
          <w:rStyle w:val="CommentReference"/>
        </w:rPr>
        <w:commentReference w:id="18"/>
      </w:r>
      <w:r w:rsidR="00ED55B1" w:rsidRPr="00F42D58">
        <w:rPr>
          <w:rFonts w:ascii="Times New Roman" w:hAnsi="Times New Roman" w:cs="Times New Roman"/>
          <w:color w:val="215868" w:themeColor="accent5" w:themeShade="80"/>
        </w:rPr>
        <w:t xml:space="preserve">meadow, </w:t>
      </w:r>
      <w:commentRangeStart w:id="19"/>
      <w:r w:rsidR="00ED55B1" w:rsidRPr="00F42D58">
        <w:rPr>
          <w:rFonts w:ascii="Times New Roman" w:hAnsi="Times New Roman" w:cs="Times New Roman"/>
          <w:color w:val="215868" w:themeColor="accent5" w:themeShade="80"/>
        </w:rPr>
        <w:t>shrubs</w:t>
      </w:r>
      <w:commentRangeEnd w:id="19"/>
      <w:r w:rsidR="00B24143">
        <w:rPr>
          <w:rStyle w:val="CommentReference"/>
        </w:rPr>
        <w:commentReference w:id="19"/>
      </w:r>
      <w:r w:rsidR="00ED55B1" w:rsidRPr="00F42D58">
        <w:rPr>
          <w:rFonts w:ascii="Times New Roman" w:hAnsi="Times New Roman" w:cs="Times New Roman"/>
          <w:color w:val="215868" w:themeColor="accent5" w:themeShade="80"/>
        </w:rPr>
        <w:t>, and mixed conifer vegetation types.</w:t>
      </w:r>
      <w:r w:rsidR="00553B8E" w:rsidRPr="00F42D58">
        <w:rPr>
          <w:rFonts w:ascii="Times New Roman" w:hAnsi="Times New Roman" w:cs="Times New Roman"/>
          <w:color w:val="215868" w:themeColor="accent5" w:themeShade="80"/>
        </w:rPr>
        <w:t xml:space="preserve"> </w:t>
      </w:r>
      <w:r w:rsidR="00ED55B1" w:rsidRPr="00F42D58">
        <w:rPr>
          <w:rFonts w:ascii="Times New Roman" w:hAnsi="Times New Roman" w:cs="Times New Roman"/>
          <w:color w:val="215868" w:themeColor="accent5" w:themeShade="80"/>
        </w:rPr>
        <w:t>These weather stations have been operating in SCB since the fall of 2016.</w:t>
      </w:r>
      <w:r w:rsidR="00CC6A12" w:rsidRPr="00F42D58">
        <w:rPr>
          <w:rFonts w:ascii="Times New Roman" w:hAnsi="Times New Roman" w:cs="Times New Roman"/>
          <w:color w:val="215868" w:themeColor="accent5" w:themeShade="80"/>
        </w:rPr>
        <w:t xml:space="preserve"> </w:t>
      </w:r>
      <w:r w:rsidR="00F42D58" w:rsidRPr="00F42D58">
        <w:rPr>
          <w:rFonts w:ascii="Times New Roman" w:hAnsi="Times New Roman" w:cs="Times New Roman"/>
          <w:color w:val="215868" w:themeColor="accent5" w:themeShade="80"/>
        </w:rPr>
        <w:t>[insert here how many times each station has burned and at what severities]</w:t>
      </w:r>
      <w:r w:rsidR="00F42D58">
        <w:rPr>
          <w:rFonts w:ascii="Times New Roman" w:hAnsi="Times New Roman" w:cs="Times New Roman"/>
          <w:color w:val="215868" w:themeColor="accent5" w:themeShade="80"/>
        </w:rPr>
        <w:t xml:space="preserve">. </w:t>
      </w:r>
      <w:r w:rsidR="00CC6A12" w:rsidRPr="00F42D58">
        <w:rPr>
          <w:rFonts w:ascii="Times New Roman" w:hAnsi="Times New Roman" w:cs="Times New Roman"/>
          <w:color w:val="215868" w:themeColor="accent5" w:themeShade="80"/>
        </w:rPr>
        <w:t xml:space="preserve">Soil moisture </w:t>
      </w:r>
      <w:r w:rsidR="00ED55B1" w:rsidRPr="00F42D58">
        <w:rPr>
          <w:rFonts w:ascii="Times New Roman" w:hAnsi="Times New Roman" w:cs="Times New Roman"/>
          <w:color w:val="215868" w:themeColor="accent5" w:themeShade="80"/>
        </w:rPr>
        <w:t>and precipitation were collected at a 10-min interval.</w:t>
      </w:r>
      <w:r w:rsidR="00CC6A12"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Additionally, each day</w:t>
      </w:r>
      <w:r w:rsidR="00ED55B1" w:rsidRPr="00F42D58">
        <w:rPr>
          <w:rFonts w:ascii="Times New Roman" w:hAnsi="Times New Roman" w:cs="Times New Roman"/>
          <w:color w:val="215868" w:themeColor="accent5" w:themeShade="80"/>
        </w:rPr>
        <w:t xml:space="preserve"> </w:t>
      </w:r>
      <w:r w:rsidR="00F42D58">
        <w:rPr>
          <w:rFonts w:ascii="Times New Roman" w:hAnsi="Times New Roman" w:cs="Times New Roman"/>
          <w:color w:val="215868" w:themeColor="accent5" w:themeShade="80"/>
        </w:rPr>
        <w:t>f</w:t>
      </w:r>
      <w:r w:rsidR="00ED55B1" w:rsidRPr="00F42D58">
        <w:rPr>
          <w:rFonts w:ascii="Times New Roman" w:hAnsi="Times New Roman" w:cs="Times New Roman"/>
          <w:color w:val="215868" w:themeColor="accent5" w:themeShade="80"/>
        </w:rPr>
        <w:t xml:space="preserve">our images </w:t>
      </w:r>
      <w:r w:rsidR="00F42D58">
        <w:rPr>
          <w:rFonts w:ascii="Times New Roman" w:hAnsi="Times New Roman" w:cs="Times New Roman"/>
          <w:color w:val="215868" w:themeColor="accent5" w:themeShade="80"/>
        </w:rPr>
        <w:t xml:space="preserve">were </w:t>
      </w:r>
      <w:r w:rsidR="00ED55B1" w:rsidRPr="00F42D58">
        <w:rPr>
          <w:rFonts w:ascii="Times New Roman" w:hAnsi="Times New Roman" w:cs="Times New Roman"/>
          <w:color w:val="215868" w:themeColor="accent5" w:themeShade="80"/>
        </w:rPr>
        <w:t xml:space="preserve">taken of the stations and surrounding area </w:t>
      </w:r>
      <w:r w:rsidR="00937D60">
        <w:rPr>
          <w:rFonts w:ascii="Times New Roman" w:hAnsi="Times New Roman" w:cs="Times New Roman"/>
          <w:color w:val="215868" w:themeColor="accent5" w:themeShade="80"/>
        </w:rPr>
        <w:t xml:space="preserve">by fixed-location time-lapse cameras </w:t>
      </w:r>
      <w:r w:rsidR="00F42D58">
        <w:rPr>
          <w:rFonts w:ascii="Times New Roman" w:hAnsi="Times New Roman" w:cs="Times New Roman"/>
          <w:color w:val="215868" w:themeColor="accent5" w:themeShade="80"/>
        </w:rPr>
        <w:t xml:space="preserve">and were used </w:t>
      </w:r>
      <w:r w:rsidR="00ED55B1" w:rsidRPr="00F42D58">
        <w:rPr>
          <w:rFonts w:ascii="Times New Roman" w:hAnsi="Times New Roman" w:cs="Times New Roman"/>
          <w:color w:val="215868" w:themeColor="accent5" w:themeShade="80"/>
        </w:rPr>
        <w:t xml:space="preserve">to calculate snow depth and snow cover. For comparison, similar setup has been in operation in ICB since </w:t>
      </w:r>
      <w:r w:rsidR="00796F1C">
        <w:rPr>
          <w:rFonts w:ascii="Times New Roman" w:hAnsi="Times New Roman" w:cs="Times New Roman"/>
          <w:color w:val="215868" w:themeColor="accent5" w:themeShade="80"/>
        </w:rPr>
        <w:t xml:space="preserve">the </w:t>
      </w:r>
      <w:r w:rsidR="00ED55B1" w:rsidRPr="00F42D58">
        <w:rPr>
          <w:rFonts w:ascii="Times New Roman" w:hAnsi="Times New Roman" w:cs="Times New Roman"/>
          <w:color w:val="215868" w:themeColor="accent5" w:themeShade="80"/>
        </w:rPr>
        <w:t xml:space="preserve">fall of 2015. </w:t>
      </w:r>
      <w:r w:rsidR="00671C7B" w:rsidRPr="00F42D58">
        <w:rPr>
          <w:rFonts w:ascii="Times New Roman" w:hAnsi="Times New Roman" w:cs="Times New Roman"/>
          <w:color w:val="215868" w:themeColor="accent5" w:themeShade="80"/>
        </w:rPr>
        <w:t xml:space="preserve">No more </w:t>
      </w:r>
      <w:proofErr w:type="gramStart"/>
      <w:r w:rsidR="00671C7B" w:rsidRPr="00F42D58">
        <w:rPr>
          <w:rFonts w:ascii="Times New Roman" w:hAnsi="Times New Roman" w:cs="Times New Roman"/>
          <w:color w:val="215868" w:themeColor="accent5" w:themeShade="80"/>
        </w:rPr>
        <w:t>than  XX</w:t>
      </w:r>
      <w:proofErr w:type="gramEnd"/>
      <w:r w:rsidR="00671C7B" w:rsidRPr="00F42D58">
        <w:rPr>
          <w:rFonts w:ascii="Times New Roman" w:hAnsi="Times New Roman" w:cs="Times New Roman"/>
          <w:color w:val="215868" w:themeColor="accent5" w:themeShade="80"/>
        </w:rPr>
        <w:t xml:space="preserve"> % of the precipitation record </w:t>
      </w:r>
      <w:r w:rsidR="00CC6A12" w:rsidRPr="00F42D58">
        <w:rPr>
          <w:rFonts w:ascii="Times New Roman" w:hAnsi="Times New Roman" w:cs="Times New Roman"/>
          <w:color w:val="215868" w:themeColor="accent5" w:themeShade="80"/>
        </w:rPr>
        <w:t xml:space="preserve">and XX% of soil moisture record </w:t>
      </w:r>
      <w:r w:rsidR="00671C7B" w:rsidRPr="00F42D58">
        <w:rPr>
          <w:rFonts w:ascii="Times New Roman" w:hAnsi="Times New Roman" w:cs="Times New Roman"/>
          <w:color w:val="215868" w:themeColor="accent5" w:themeShade="80"/>
        </w:rPr>
        <w:t>was missing for SCB. Since the installed rain gauges are not heated, precipitation record represents rainfall and snow-melt only. Precipitation has been gap-filled using</w:t>
      </w:r>
      <w:r w:rsidR="00AF69A0">
        <w:rPr>
          <w:rFonts w:ascii="Times New Roman" w:hAnsi="Times New Roman" w:cs="Times New Roman"/>
          <w:color w:val="215868" w:themeColor="accent5" w:themeShade="80"/>
        </w:rPr>
        <w:t xml:space="preserve"> precipitation record</w:t>
      </w:r>
      <w:r w:rsidR="00671C7B" w:rsidRPr="00F42D58">
        <w:rPr>
          <w:rFonts w:ascii="Times New Roman" w:hAnsi="Times New Roman" w:cs="Times New Roman"/>
          <w:color w:val="215868" w:themeColor="accent5" w:themeShade="80"/>
        </w:rPr>
        <w:t xml:space="preserve"> from the other gauges if available. </w:t>
      </w:r>
      <w:commentRangeStart w:id="20"/>
      <w:commentRangeStart w:id="21"/>
      <w:r w:rsidR="00671C7B" w:rsidRPr="00F42D58">
        <w:rPr>
          <w:rFonts w:ascii="Times New Roman" w:hAnsi="Times New Roman" w:cs="Times New Roman"/>
          <w:color w:val="215868" w:themeColor="accent5" w:themeShade="80"/>
        </w:rPr>
        <w:t xml:space="preserve">A combination of shallow soil moisture water inputs and </w:t>
      </w:r>
      <w:commentRangeStart w:id="22"/>
      <w:commentRangeStart w:id="23"/>
      <w:r w:rsidR="00671C7B" w:rsidRPr="00F42D58">
        <w:rPr>
          <w:rFonts w:ascii="Times New Roman" w:hAnsi="Times New Roman" w:cs="Times New Roman"/>
          <w:color w:val="215868" w:themeColor="accent5" w:themeShade="80"/>
        </w:rPr>
        <w:t xml:space="preserve">calculated snow melt </w:t>
      </w:r>
      <w:commentRangeEnd w:id="22"/>
      <w:r w:rsidR="0072115A" w:rsidRPr="00F42D58">
        <w:rPr>
          <w:rStyle w:val="CommentReference"/>
          <w:color w:val="215868" w:themeColor="accent5" w:themeShade="80"/>
        </w:rPr>
        <w:commentReference w:id="22"/>
      </w:r>
      <w:commentRangeEnd w:id="23"/>
      <w:r w:rsidR="00170F6F">
        <w:rPr>
          <w:rStyle w:val="CommentReference"/>
        </w:rPr>
        <w:commentReference w:id="23"/>
      </w:r>
      <w:r w:rsidR="00671C7B" w:rsidRPr="00F42D58">
        <w:rPr>
          <w:rFonts w:ascii="Times New Roman" w:hAnsi="Times New Roman" w:cs="Times New Roman"/>
          <w:color w:val="215868" w:themeColor="accent5" w:themeShade="80"/>
        </w:rPr>
        <w:t>were used to gap-fill precipitation if all 3 stations were lacking records.</w:t>
      </w:r>
      <w:commentRangeEnd w:id="20"/>
      <w:r w:rsidR="00646585">
        <w:rPr>
          <w:rStyle w:val="CommentReference"/>
        </w:rPr>
        <w:commentReference w:id="20"/>
      </w:r>
      <w:commentRangeEnd w:id="21"/>
      <w:r w:rsidR="00AF69A0">
        <w:rPr>
          <w:rStyle w:val="CommentReference"/>
        </w:rPr>
        <w:commentReference w:id="21"/>
      </w:r>
      <w:r w:rsidR="00671C7B" w:rsidRPr="00F42D58">
        <w:rPr>
          <w:rFonts w:ascii="Times New Roman" w:hAnsi="Times New Roman" w:cs="Times New Roman"/>
          <w:color w:val="215868" w:themeColor="accent5" w:themeShade="80"/>
        </w:rPr>
        <w:t xml:space="preserve"> </w:t>
      </w:r>
      <w:r w:rsidR="00AF69A0">
        <w:rPr>
          <w:rFonts w:ascii="Times New Roman" w:hAnsi="Times New Roman" w:cs="Times New Roman"/>
          <w:color w:val="215868" w:themeColor="accent5" w:themeShade="80"/>
        </w:rPr>
        <w:t xml:space="preserve">Refer to Appendix X for details. </w:t>
      </w:r>
      <w:r w:rsidR="00671C7B" w:rsidRPr="00F42D58">
        <w:rPr>
          <w:rFonts w:ascii="Times New Roman" w:hAnsi="Times New Roman" w:cs="Times New Roman"/>
          <w:color w:val="215868" w:themeColor="accent5" w:themeShade="80"/>
        </w:rPr>
        <w:t xml:space="preserve">Due to the record </w:t>
      </w:r>
      <w:r w:rsidR="00CC6A12" w:rsidRPr="00F42D58">
        <w:rPr>
          <w:rFonts w:ascii="Times New Roman" w:hAnsi="Times New Roman" w:cs="Times New Roman"/>
          <w:color w:val="215868" w:themeColor="accent5" w:themeShade="80"/>
        </w:rPr>
        <w:t xml:space="preserve">snowpack </w:t>
      </w:r>
      <w:r w:rsidR="00671C7B" w:rsidRPr="00F42D58">
        <w:rPr>
          <w:rFonts w:ascii="Times New Roman" w:hAnsi="Times New Roman" w:cs="Times New Roman"/>
          <w:color w:val="215868" w:themeColor="accent5" w:themeShade="80"/>
        </w:rPr>
        <w:t>in 2017</w:t>
      </w:r>
      <w:r w:rsidR="00F42D58">
        <w:rPr>
          <w:rFonts w:ascii="Times New Roman" w:hAnsi="Times New Roman" w:cs="Times New Roman"/>
          <w:color w:val="215868" w:themeColor="accent5" w:themeShade="80"/>
        </w:rPr>
        <w:t xml:space="preserve"> WY</w:t>
      </w:r>
      <w:r w:rsidR="00671C7B" w:rsidRPr="00F42D58">
        <w:rPr>
          <w:rFonts w:ascii="Times New Roman" w:hAnsi="Times New Roman" w:cs="Times New Roman"/>
          <w:color w:val="215868" w:themeColor="accent5" w:themeShade="80"/>
        </w:rPr>
        <w:t>, we were not able to measure snow depths above the height of the camera (~</w:t>
      </w:r>
      <w:r w:rsidR="00CC6A12" w:rsidRPr="00F42D58">
        <w:rPr>
          <w:rFonts w:ascii="Times New Roman" w:hAnsi="Times New Roman" w:cs="Times New Roman"/>
          <w:color w:val="215868" w:themeColor="accent5" w:themeShade="80"/>
        </w:rPr>
        <w:t>220</w:t>
      </w:r>
      <w:r w:rsidR="00671C7B" w:rsidRPr="00F42D58">
        <w:rPr>
          <w:rFonts w:ascii="Times New Roman" w:hAnsi="Times New Roman" w:cs="Times New Roman"/>
          <w:color w:val="215868" w:themeColor="accent5" w:themeShade="80"/>
        </w:rPr>
        <w:t xml:space="preserve"> cm)</w:t>
      </w:r>
      <w:r w:rsidR="0072115A" w:rsidRPr="00F42D58">
        <w:rPr>
          <w:rFonts w:ascii="Times New Roman" w:hAnsi="Times New Roman" w:cs="Times New Roman"/>
          <w:color w:val="215868" w:themeColor="accent5" w:themeShade="80"/>
        </w:rPr>
        <w:t xml:space="preserve"> in SCB. </w:t>
      </w:r>
      <w:r w:rsidR="00671C7B" w:rsidRPr="00F42D58">
        <w:rPr>
          <w:rFonts w:ascii="Times New Roman" w:hAnsi="Times New Roman" w:cs="Times New Roman"/>
          <w:color w:val="215868" w:themeColor="accent5" w:themeShade="80"/>
        </w:rPr>
        <w:t xml:space="preserve"> </w:t>
      </w:r>
      <w:r w:rsidR="0072115A" w:rsidRPr="00F42D58">
        <w:rPr>
          <w:rFonts w:ascii="Times New Roman" w:hAnsi="Times New Roman" w:cs="Times New Roman"/>
          <w:color w:val="215868" w:themeColor="accent5" w:themeShade="80"/>
        </w:rPr>
        <w:t xml:space="preserve">Due to very little missing record of soil moisture, we have linearly interpolated any </w:t>
      </w:r>
      <w:r w:rsidR="00796F1C">
        <w:rPr>
          <w:rFonts w:ascii="Times New Roman" w:hAnsi="Times New Roman" w:cs="Times New Roman"/>
          <w:color w:val="215868" w:themeColor="accent5" w:themeShade="80"/>
        </w:rPr>
        <w:t>gaps</w:t>
      </w:r>
      <w:r w:rsidR="0072115A" w:rsidRPr="00F42D58">
        <w:rPr>
          <w:rFonts w:ascii="Times New Roman" w:hAnsi="Times New Roman" w:cs="Times New Roman"/>
          <w:color w:val="215868" w:themeColor="accent5" w:themeShade="80"/>
        </w:rPr>
        <w:t xml:space="preserve">. </w:t>
      </w:r>
    </w:p>
    <w:p w14:paraId="5BE455DC" w14:textId="1C514CF8" w:rsidR="009A3EB7" w:rsidRPr="00F42D58" w:rsidRDefault="0072115A"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t>The weather station soil moisture record was used to address questions 3) and 4) of the study</w:t>
      </w:r>
      <w:r w:rsidR="0069666A">
        <w:rPr>
          <w:rFonts w:ascii="Times New Roman" w:hAnsi="Times New Roman" w:cs="Times New Roman"/>
          <w:color w:val="215868" w:themeColor="accent5" w:themeShade="80"/>
        </w:rPr>
        <w:t>; s</w:t>
      </w:r>
      <w:r w:rsidRPr="00F42D58">
        <w:rPr>
          <w:rFonts w:ascii="Times New Roman" w:hAnsi="Times New Roman" w:cs="Times New Roman"/>
          <w:color w:val="215868" w:themeColor="accent5" w:themeShade="80"/>
        </w:rPr>
        <w:t xml:space="preserve">ince vegetation </w:t>
      </w:r>
      <w:r w:rsidR="0069666A">
        <w:rPr>
          <w:rFonts w:ascii="Times New Roman" w:hAnsi="Times New Roman" w:cs="Times New Roman"/>
          <w:color w:val="215868" w:themeColor="accent5" w:themeShade="80"/>
        </w:rPr>
        <w:t>utilizes</w:t>
      </w:r>
      <w:r w:rsidRPr="00F42D58">
        <w:rPr>
          <w:rFonts w:ascii="Times New Roman" w:hAnsi="Times New Roman" w:cs="Times New Roman"/>
          <w:color w:val="215868" w:themeColor="accent5" w:themeShade="80"/>
        </w:rPr>
        <w:t xml:space="preserve"> deep soil moisture, weather station data was used to compare how shallow soil moisture compares to deeper soil moisture for different vegetation types being measured in </w:t>
      </w:r>
      <w:r w:rsidR="00F42D58">
        <w:rPr>
          <w:rFonts w:ascii="Times New Roman" w:hAnsi="Times New Roman" w:cs="Times New Roman"/>
          <w:color w:val="215868" w:themeColor="accent5" w:themeShade="80"/>
        </w:rPr>
        <w:t xml:space="preserve">the </w:t>
      </w:r>
      <w:r w:rsidRPr="00F42D58">
        <w:rPr>
          <w:rFonts w:ascii="Times New Roman" w:hAnsi="Times New Roman" w:cs="Times New Roman"/>
          <w:color w:val="215868" w:themeColor="accent5" w:themeShade="80"/>
        </w:rPr>
        <w:t xml:space="preserve">basin-wide soil moisture </w:t>
      </w:r>
      <w:r w:rsidR="00F42D58">
        <w:rPr>
          <w:rFonts w:ascii="Times New Roman" w:hAnsi="Times New Roman" w:cs="Times New Roman"/>
          <w:color w:val="215868" w:themeColor="accent5" w:themeShade="80"/>
        </w:rPr>
        <w:t>collection</w:t>
      </w:r>
      <w:r w:rsidR="009544F9" w:rsidRPr="00F42D58">
        <w:rPr>
          <w:rFonts w:ascii="Times New Roman" w:hAnsi="Times New Roman" w:cs="Times New Roman"/>
          <w:color w:val="215868" w:themeColor="accent5" w:themeShade="80"/>
        </w:rPr>
        <w:t xml:space="preserve">. Due to the close proximity of the weather stations </w:t>
      </w:r>
      <w:r w:rsidR="0069666A">
        <w:rPr>
          <w:rFonts w:ascii="Times New Roman" w:hAnsi="Times New Roman" w:cs="Times New Roman"/>
          <w:color w:val="215868" w:themeColor="accent5" w:themeShade="80"/>
        </w:rPr>
        <w:t xml:space="preserve">to each other </w:t>
      </w:r>
      <w:r w:rsidR="009544F9" w:rsidRPr="00F42D58">
        <w:rPr>
          <w:rFonts w:ascii="Times New Roman" w:hAnsi="Times New Roman" w:cs="Times New Roman"/>
          <w:color w:val="215868" w:themeColor="accent5" w:themeShade="80"/>
        </w:rPr>
        <w:t>(&lt;0.5 km)</w:t>
      </w:r>
      <w:r w:rsidR="0069666A">
        <w:rPr>
          <w:rFonts w:ascii="Times New Roman" w:hAnsi="Times New Roman" w:cs="Times New Roman"/>
          <w:color w:val="215868" w:themeColor="accent5" w:themeShade="80"/>
        </w:rPr>
        <w:t>,</w:t>
      </w:r>
      <w:r w:rsidR="00F42D58">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differences between soil moisture, </w:t>
      </w:r>
      <w:proofErr w:type="spellStart"/>
      <w:r w:rsidR="00AF69A0">
        <w:rPr>
          <w:rFonts w:ascii="Times New Roman" w:hAnsi="Times New Roman" w:cs="Times New Roman"/>
          <w:color w:val="215868" w:themeColor="accent5" w:themeShade="80"/>
        </w:rPr>
        <w:t>throughfall</w:t>
      </w:r>
      <w:proofErr w:type="spellEnd"/>
      <w:r w:rsidR="00AF69A0">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and snowpack, can be partially attributed to the differences in the vegetation cover between the sites, which in turn is influenced by the fire regime. [Talk about the fire regime at each station].</w:t>
      </w:r>
      <w:r w:rsidR="00D8370D" w:rsidRPr="00F42D58">
        <w:rPr>
          <w:rFonts w:ascii="Times New Roman" w:hAnsi="Times New Roman" w:cs="Times New Roman"/>
          <w:color w:val="215868" w:themeColor="accent5" w:themeShade="80"/>
        </w:rPr>
        <w:t xml:space="preserve"> Finally, soil </w:t>
      </w:r>
      <w:r w:rsidR="00D8370D" w:rsidRPr="00F42D58">
        <w:rPr>
          <w:rFonts w:ascii="Times New Roman" w:hAnsi="Times New Roman" w:cs="Times New Roman"/>
          <w:color w:val="215868" w:themeColor="accent5" w:themeShade="80"/>
        </w:rPr>
        <w:lastRenderedPageBreak/>
        <w:t>moisture and snowpack in SCB w</w:t>
      </w:r>
      <w:r w:rsidR="009253CF" w:rsidRPr="00F42D58">
        <w:rPr>
          <w:rFonts w:ascii="Times New Roman" w:hAnsi="Times New Roman" w:cs="Times New Roman"/>
          <w:color w:val="215868" w:themeColor="accent5" w:themeShade="80"/>
        </w:rPr>
        <w:t xml:space="preserve">ere </w:t>
      </w:r>
      <w:r w:rsidR="00D8370D" w:rsidRPr="00F42D58">
        <w:rPr>
          <w:rFonts w:ascii="Times New Roman" w:hAnsi="Times New Roman" w:cs="Times New Roman"/>
          <w:color w:val="215868" w:themeColor="accent5" w:themeShade="80"/>
        </w:rPr>
        <w:t>compared to ICB</w:t>
      </w:r>
      <w:r w:rsidR="000F2185">
        <w:rPr>
          <w:rFonts w:ascii="Times New Roman" w:hAnsi="Times New Roman" w:cs="Times New Roman"/>
          <w:color w:val="215868" w:themeColor="accent5" w:themeShade="80"/>
        </w:rPr>
        <w:t xml:space="preserve">. </w:t>
      </w:r>
      <w:r w:rsidR="001E48A1">
        <w:rPr>
          <w:rFonts w:ascii="Times New Roman" w:hAnsi="Times New Roman" w:cs="Times New Roman"/>
          <w:color w:val="215868" w:themeColor="accent5" w:themeShade="80"/>
        </w:rPr>
        <w:t xml:space="preserve"> </w:t>
      </w:r>
      <w:commentRangeStart w:id="24"/>
      <w:commentRangeStart w:id="25"/>
      <w:r w:rsidR="00D8370D" w:rsidRPr="00F42D58">
        <w:rPr>
          <w:rFonts w:ascii="Times New Roman" w:hAnsi="Times New Roman" w:cs="Times New Roman"/>
          <w:color w:val="215868" w:themeColor="accent5" w:themeShade="80"/>
        </w:rPr>
        <w:t xml:space="preserve">Precipitation </w:t>
      </w:r>
      <w:r w:rsidR="000F2185">
        <w:rPr>
          <w:rFonts w:ascii="Times New Roman" w:hAnsi="Times New Roman" w:cs="Times New Roman"/>
          <w:color w:val="215868" w:themeColor="accent5" w:themeShade="80"/>
        </w:rPr>
        <w:t xml:space="preserve">and temperature </w:t>
      </w:r>
      <w:r w:rsidR="00D8370D" w:rsidRPr="00F42D58">
        <w:rPr>
          <w:rFonts w:ascii="Times New Roman" w:hAnsi="Times New Roman" w:cs="Times New Roman"/>
          <w:color w:val="215868" w:themeColor="accent5" w:themeShade="80"/>
        </w:rPr>
        <w:t xml:space="preserve">difference between the two sites </w:t>
      </w:r>
      <w:r w:rsidR="000F2185">
        <w:rPr>
          <w:rFonts w:ascii="Times New Roman" w:hAnsi="Times New Roman" w:cs="Times New Roman"/>
          <w:color w:val="215868" w:themeColor="accent5" w:themeShade="80"/>
        </w:rPr>
        <w:t xml:space="preserve">are </w:t>
      </w:r>
      <w:r w:rsidR="009253CF" w:rsidRPr="00F42D58">
        <w:rPr>
          <w:rFonts w:ascii="Times New Roman" w:hAnsi="Times New Roman" w:cs="Times New Roman"/>
          <w:color w:val="215868" w:themeColor="accent5" w:themeShade="80"/>
        </w:rPr>
        <w:t>the driving factor</w:t>
      </w:r>
      <w:r w:rsidR="000F2185">
        <w:rPr>
          <w:rFonts w:ascii="Times New Roman" w:hAnsi="Times New Roman" w:cs="Times New Roman"/>
          <w:color w:val="215868" w:themeColor="accent5" w:themeShade="80"/>
        </w:rPr>
        <w:t>s</w:t>
      </w:r>
      <w:r w:rsidR="009253CF" w:rsidRPr="00F42D58">
        <w:rPr>
          <w:rFonts w:ascii="Times New Roman" w:hAnsi="Times New Roman" w:cs="Times New Roman"/>
          <w:color w:val="215868" w:themeColor="accent5" w:themeShade="80"/>
        </w:rPr>
        <w:t xml:space="preserve"> that contribute to the observed differences between the two sites that experience a similar fire regime.</w:t>
      </w:r>
      <w:commentRangeEnd w:id="24"/>
      <w:r w:rsidR="00CC6A12" w:rsidRPr="00F42D58">
        <w:rPr>
          <w:rStyle w:val="CommentReference"/>
          <w:color w:val="215868" w:themeColor="accent5" w:themeShade="80"/>
        </w:rPr>
        <w:commentReference w:id="24"/>
      </w:r>
      <w:commentRangeEnd w:id="25"/>
      <w:r w:rsidR="00170F6F">
        <w:rPr>
          <w:rStyle w:val="CommentReference"/>
        </w:rPr>
        <w:commentReference w:id="25"/>
      </w:r>
    </w:p>
    <w:p w14:paraId="7EEC6769" w14:textId="76B294C1" w:rsidR="001C519A" w:rsidRDefault="001C519A" w:rsidP="00A44E76">
      <w:pPr>
        <w:spacing w:line="480" w:lineRule="auto"/>
        <w:ind w:firstLine="720"/>
        <w:rPr>
          <w:rFonts w:ascii="Times New Roman" w:hAnsi="Times New Roman" w:cs="Times New Roman"/>
        </w:rPr>
      </w:pPr>
      <w:commentRangeStart w:id="26"/>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6"/>
      <w:r>
        <w:rPr>
          <w:rStyle w:val="CommentReference"/>
        </w:rPr>
        <w:commentReference w:id="26"/>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247787D0"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 (</w:t>
      </w:r>
      <w:r w:rsidR="00B63476">
        <w:rPr>
          <w:rFonts w:ascii="Times New Roman" w:hAnsi="Times New Roman" w:cs="Times New Roman"/>
        </w:rPr>
        <w:fldChar w:fldCharType="begin"/>
      </w:r>
      <w:r w:rsidR="00B63476">
        <w:rPr>
          <w:rFonts w:ascii="Times New Roman" w:hAnsi="Times New Roman" w:cs="Times New Roman"/>
        </w:rPr>
        <w:instrText xml:space="preserve"> REF _Ref534405446 \h </w:instrText>
      </w:r>
      <w:r w:rsidR="00B63476">
        <w:rPr>
          <w:rFonts w:ascii="Times New Roman" w:hAnsi="Times New Roman" w:cs="Times New Roman"/>
        </w:rPr>
      </w:r>
      <w:r w:rsidR="00B63476">
        <w:rPr>
          <w:rFonts w:ascii="Times New Roman" w:hAnsi="Times New Roman" w:cs="Times New Roman"/>
        </w:rPr>
        <w:fldChar w:fldCharType="separate"/>
      </w:r>
      <w:r w:rsidR="00B63476">
        <w:t xml:space="preserve">Figure </w:t>
      </w:r>
      <w:r w:rsidR="00B63476">
        <w:rPr>
          <w:noProof/>
        </w:rPr>
        <w:t>3</w:t>
      </w:r>
      <w:r w:rsidR="00B63476">
        <w:rPr>
          <w:rFonts w:ascii="Times New Roman" w:hAnsi="Times New Roman" w:cs="Times New Roman"/>
        </w:rPr>
        <w:fldChar w:fldCharType="end"/>
      </w:r>
      <w:r>
        <w:rPr>
          <w:rFonts w:ascii="Times New Roman" w:hAnsi="Times New Roman" w:cs="Times New Roman"/>
        </w:rPr>
        <w:t xml:space="preserve">). The vegetation transitions we observed at the watershed scale </w:t>
      </w:r>
      <w:proofErr w:type="gramStart"/>
      <w:r>
        <w:rPr>
          <w:rFonts w:ascii="Times New Roman" w:hAnsi="Times New Roman" w:cs="Times New Roman"/>
        </w:rPr>
        <w:t>were generally observed</w:t>
      </w:r>
      <w:proofErr w:type="gramEnd"/>
      <w:r>
        <w:rPr>
          <w:rFonts w:ascii="Times New Roman" w:hAnsi="Times New Roman" w:cs="Times New Roman"/>
        </w:rPr>
        <w:t xml:space="preserve"> in each of the three burn classes (</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r>
      <w:r w:rsidR="00B63476">
        <w:rPr>
          <w:rFonts w:ascii="Times New Roman" w:hAnsi="Times New Roman" w:cs="Times New Roman"/>
        </w:rPr>
        <w:fldChar w:fldCharType="separate"/>
      </w:r>
      <w:r w:rsidR="00B63476">
        <w:t xml:space="preserve">Figure </w:t>
      </w:r>
      <w:r w:rsidR="00B63476">
        <w:rPr>
          <w:noProof/>
        </w:rPr>
        <w:t>4</w:t>
      </w:r>
      <w:r w:rsidR="00B63476">
        <w:rPr>
          <w:rFonts w:ascii="Times New Roman" w:hAnsi="Times New Roman" w:cs="Times New Roman"/>
        </w:rPr>
        <w:fldChar w:fldCharType="end"/>
      </w:r>
      <w:r>
        <w:rPr>
          <w:rFonts w:ascii="Times New Roman" w:hAnsi="Times New Roman" w:cs="Times New Roman"/>
        </w:rPr>
        <w:t xml:space="preserve">). In particular, transitions from </w:t>
      </w:r>
      <w:commentRangeStart w:id="27"/>
      <w:r>
        <w:rPr>
          <w:rFonts w:ascii="Times New Roman" w:hAnsi="Times New Roman" w:cs="Times New Roman"/>
        </w:rPr>
        <w:t xml:space="preserve">shrub to sparse meadow, mixed-conifer to sparse meadow, and mixed-conifer to shrub </w:t>
      </w:r>
      <w:commentRangeEnd w:id="27"/>
      <w:r>
        <w:rPr>
          <w:rStyle w:val="CommentReference"/>
        </w:rPr>
        <w:commentReference w:id="27"/>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8"/>
      <w:r>
        <w:rPr>
          <w:rFonts w:ascii="Times New Roman" w:hAnsi="Times New Roman" w:cs="Times New Roman"/>
        </w:rPr>
        <w:t>shrub to sparse meadow and mixed conifer to sparse meadow</w:t>
      </w:r>
      <w:commentRangeEnd w:id="28"/>
      <w:r>
        <w:rPr>
          <w:rStyle w:val="CommentReference"/>
        </w:rPr>
        <w:commentReference w:id="28"/>
      </w:r>
      <w:r>
        <w:rPr>
          <w:rFonts w:ascii="Times New Roman" w:hAnsi="Times New Roman" w:cs="Times New Roman"/>
        </w:rPr>
        <w:t>, were more strongly overrepresented in the burned areas than in the unburned areas (</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r>
      <w:r w:rsidR="00B63476">
        <w:rPr>
          <w:rFonts w:ascii="Times New Roman" w:hAnsi="Times New Roman" w:cs="Times New Roman"/>
        </w:rPr>
        <w:fldChar w:fldCharType="separate"/>
      </w:r>
      <w:r w:rsidR="00B63476">
        <w:t xml:space="preserve">Figure </w:t>
      </w:r>
      <w:r w:rsidR="00B63476">
        <w:rPr>
          <w:noProof/>
        </w:rPr>
        <w:t>4</w:t>
      </w:r>
      <w:r w:rsidR="00B63476">
        <w:rPr>
          <w:rFonts w:ascii="Times New Roman" w:hAnsi="Times New Roman" w:cs="Times New Roman"/>
        </w:rPr>
        <w:fldChar w:fldCharType="end"/>
      </w:r>
      <w:r>
        <w:rPr>
          <w:rFonts w:ascii="Times New Roman" w:hAnsi="Times New Roman" w:cs="Times New Roman"/>
        </w:rPr>
        <w:t xml:space="preserve">, bottom row). One area which seemed to respond to fire differently were the dense meadows, which saw a slight tendency for a </w:t>
      </w:r>
      <w:commentRangeStart w:id="29"/>
      <w:r>
        <w:rPr>
          <w:rFonts w:ascii="Times New Roman" w:hAnsi="Times New Roman" w:cs="Times New Roman"/>
        </w:rPr>
        <w:t>shift from mixed-conifer in the burned areas, but a significant loss in the unburned areas, consistent with ideas of meadow encroachment in the absence of fire</w:t>
      </w:r>
      <w:commentRangeEnd w:id="29"/>
      <w:r>
        <w:rPr>
          <w:rStyle w:val="CommentReference"/>
        </w:rPr>
        <w:commentReference w:id="29"/>
      </w:r>
      <w:r>
        <w:rPr>
          <w:rFonts w:ascii="Times New Roman" w:hAnsi="Times New Roman" w:cs="Times New Roman"/>
        </w:rPr>
        <w:t>.</w:t>
      </w:r>
    </w:p>
    <w:p w14:paraId="50AEC3EE" w14:textId="77777777" w:rsidR="00FF17D0" w:rsidRPr="00FF17D0" w:rsidRDefault="00FF17D0" w:rsidP="00FF17D0">
      <w:pPr>
        <w:spacing w:line="480" w:lineRule="auto"/>
        <w:ind w:firstLine="720"/>
        <w:rPr>
          <w:rFonts w:ascii="Times New Roman" w:hAnsi="Times New Roman" w:cs="Times New Roman"/>
          <w:i/>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18D813C1"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 xml:space="preserve">Surprisingly, the number of times the forestry plots burned did not have a strong impact on changes in basal area or density at any size class (Figure 2). </w:t>
      </w:r>
      <w:r w:rsidR="009A6239">
        <w:rPr>
          <w:rFonts w:ascii="Times New Roman" w:hAnsi="Times New Roman" w:cs="Times New Roman"/>
        </w:rPr>
        <w:t xml:space="preserve">The general trend was that 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size classes, while tree basal area decreased in all size classes. The one instance where fire may have had an impact was on decreasing the density of medium and large trees, which both increased slightly in plots that had never burned (Figure 2). Additionally, the density and basal area of large trees appeared to decrease most significantly in plots that had burned twice, but not in once-burned or unburned plots. </w:t>
      </w:r>
    </w:p>
    <w:p w14:paraId="2259DEB2" w14:textId="0B0A0A0B"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 xml:space="preserve">Interestingly, the portions of the watershed that have experienced fire most often (two or more times) appear to have had a different initial forest composition than the potions of the watershed that burned once or not at all (Figure 2, 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59ACAB1A"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 (</w:t>
      </w:r>
      <w:r w:rsidR="00B63476">
        <w:rPr>
          <w:rFonts w:ascii="Times New Roman" w:hAnsi="Times New Roman" w:cs="Times New Roman"/>
        </w:rPr>
        <w:fldChar w:fldCharType="begin"/>
      </w:r>
      <w:r w:rsidR="00B63476">
        <w:rPr>
          <w:rFonts w:ascii="Times New Roman" w:hAnsi="Times New Roman" w:cs="Times New Roman"/>
        </w:rPr>
        <w:instrText xml:space="preserve"> REF _Ref534405613 \h </w:instrText>
      </w:r>
      <w:r w:rsidR="00B63476">
        <w:rPr>
          <w:rFonts w:ascii="Times New Roman" w:hAnsi="Times New Roman" w:cs="Times New Roman"/>
        </w:rPr>
      </w:r>
      <w:r w:rsidR="00B63476">
        <w:rPr>
          <w:rFonts w:ascii="Times New Roman" w:hAnsi="Times New Roman" w:cs="Times New Roman"/>
        </w:rPr>
        <w:fldChar w:fldCharType="separate"/>
      </w:r>
      <w:r w:rsidR="00B63476">
        <w:t xml:space="preserve">Figure </w:t>
      </w:r>
      <w:r w:rsidR="00B63476">
        <w:rPr>
          <w:noProof/>
        </w:rPr>
        <w:t>5</w:t>
      </w:r>
      <w:r w:rsidR="00B63476">
        <w:rPr>
          <w:rFonts w:ascii="Times New Roman" w:hAnsi="Times New Roman" w:cs="Times New Roman"/>
        </w:rPr>
        <w:fldChar w:fldCharType="end"/>
      </w:r>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0BE43943" w14:textId="4E0AC738" w:rsidR="0039290B" w:rsidRDefault="00C771A6" w:rsidP="0058792C">
      <w:pPr>
        <w:spacing w:line="480" w:lineRule="auto"/>
        <w:ind w:firstLine="720"/>
        <w:rPr>
          <w:rFonts w:ascii="Times New Roman" w:hAnsi="Times New Roman" w:cs="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r w:rsidR="004206A3">
        <w:rPr>
          <w:rFonts w:ascii="Times New Roman" w:hAnsi="Times New Roman" w:cs="Times New Roman"/>
          <w:color w:val="403152" w:themeColor="accent4" w:themeShade="80"/>
        </w:rPr>
      </w:r>
      <w:r w:rsidR="004206A3">
        <w:rPr>
          <w:rFonts w:ascii="Times New Roman" w:hAnsi="Times New Roman" w:cs="Times New Roman"/>
          <w:color w:val="403152" w:themeColor="accent4" w:themeShade="80"/>
        </w:rPr>
        <w:fldChar w:fldCharType="separate"/>
      </w:r>
      <w:r w:rsidR="004206A3">
        <w:t xml:space="preserve">Figure </w:t>
      </w:r>
      <w:r w:rsidR="004206A3">
        <w:rPr>
          <w:noProof/>
        </w:rPr>
        <w:t>1</w:t>
      </w:r>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p>
    <w:p w14:paraId="7EE33BFD" w14:textId="77777777" w:rsidR="004206A3" w:rsidRDefault="004206A3" w:rsidP="004206A3">
      <w:pPr>
        <w:keepNext/>
        <w:spacing w:line="480" w:lineRule="auto"/>
        <w:ind w:firstLine="720"/>
      </w:pPr>
      <w:r>
        <w:rPr>
          <w:rFonts w:ascii="Times New Roman" w:hAnsi="Times New Roman" w:cs="Times New Roman"/>
          <w:noProof/>
          <w:color w:val="403152" w:themeColor="accent4" w:themeShade="80"/>
          <w:lang w:eastAsia="en-US"/>
        </w:rPr>
        <w:lastRenderedPageBreak/>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A2DFB20" w14:textId="2E41626F" w:rsidR="004206A3" w:rsidRPr="00C771A6" w:rsidRDefault="004206A3" w:rsidP="004206A3">
      <w:pPr>
        <w:pStyle w:val="Caption"/>
        <w:rPr>
          <w:rFonts w:ascii="Times New Roman" w:hAnsi="Times New Roman" w:cs="Times New Roman"/>
          <w:color w:val="403152" w:themeColor="accent4" w:themeShade="80"/>
        </w:rPr>
      </w:pPr>
      <w:bookmarkStart w:id="30" w:name="_Ref534405156"/>
      <w:bookmarkStart w:id="31" w:name="_GoBack"/>
      <w:r>
        <w:t xml:space="preserve">Figure </w:t>
      </w:r>
      <w:r w:rsidR="00E84328">
        <w:rPr>
          <w:noProof/>
        </w:rPr>
        <w:fldChar w:fldCharType="begin"/>
      </w:r>
      <w:r w:rsidR="00E84328">
        <w:rPr>
          <w:noProof/>
        </w:rPr>
        <w:instrText xml:space="preserve"> SEQ Figure \* ARABIC </w:instrText>
      </w:r>
      <w:r w:rsidR="00E84328">
        <w:rPr>
          <w:noProof/>
        </w:rPr>
        <w:fldChar w:fldCharType="separate"/>
      </w:r>
      <w:r w:rsidR="00B63476">
        <w:rPr>
          <w:noProof/>
        </w:rPr>
        <w:t>1</w:t>
      </w:r>
      <w:r w:rsidR="00E84328">
        <w:rPr>
          <w:noProof/>
        </w:rPr>
        <w:fldChar w:fldCharType="end"/>
      </w:r>
      <w:bookmarkEnd w:id="30"/>
      <w:bookmarkEnd w:id="31"/>
      <w:r>
        <w:t>. Relative importance of each variable in predicting plot-level soil moisture.</w:t>
      </w:r>
    </w:p>
    <w:p w14:paraId="6360C4A9" w14:textId="4D42DE82" w:rsidR="00531A2E" w:rsidRPr="00904A68" w:rsidRDefault="005A6251" w:rsidP="0058792C">
      <w:pPr>
        <w:spacing w:line="480" w:lineRule="auto"/>
        <w:ind w:firstLine="720"/>
        <w:rPr>
          <w:rFonts w:ascii="Times New Roman" w:hAnsi="Times New Roman" w:cs="Times New Roman"/>
          <w:color w:val="215868" w:themeColor="accent5" w:themeShade="80"/>
        </w:rPr>
      </w:pPr>
      <w:proofErr w:type="gramStart"/>
      <w:r w:rsidRPr="00904A68">
        <w:rPr>
          <w:rFonts w:ascii="Times New Roman" w:hAnsi="Times New Roman" w:cs="Times New Roman"/>
          <w:color w:val="215868" w:themeColor="accent5" w:themeShade="80"/>
        </w:rPr>
        <w:t>Similarly</w:t>
      </w:r>
      <w:proofErr w:type="gramEnd"/>
      <w:r w:rsidRPr="00904A68">
        <w:rPr>
          <w:rFonts w:ascii="Times New Roman" w:hAnsi="Times New Roman" w:cs="Times New Roman"/>
          <w:color w:val="215868" w:themeColor="accent5" w:themeShade="80"/>
        </w:rPr>
        <w:t xml:space="preserve">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r w:rsidR="004206A3">
        <w:rPr>
          <w:rFonts w:ascii="Times New Roman" w:hAnsi="Times New Roman" w:cs="Times New Roman"/>
          <w:color w:val="215868" w:themeColor="accent5" w:themeShade="80"/>
        </w:rPr>
      </w:r>
      <w:r w:rsidR="004206A3">
        <w:rPr>
          <w:rFonts w:ascii="Times New Roman" w:hAnsi="Times New Roman" w:cs="Times New Roman"/>
          <w:color w:val="215868" w:themeColor="accent5" w:themeShade="80"/>
        </w:rPr>
        <w:fldChar w:fldCharType="separate"/>
      </w:r>
      <w:r w:rsidR="004206A3">
        <w:t xml:space="preserve">Figure </w:t>
      </w:r>
      <w:r w:rsidR="004206A3">
        <w:rPr>
          <w:noProof/>
        </w:rPr>
        <w:t>2</w:t>
      </w:r>
      <w:r w:rsidR="004206A3">
        <w:rPr>
          <w:rFonts w:ascii="Times New Roman" w:hAnsi="Times New Roman" w:cs="Times New Roman"/>
          <w:color w:val="215868" w:themeColor="accent5" w:themeShade="80"/>
        </w:rPr>
        <w:fldChar w:fldCharType="end"/>
      </w:r>
      <w:r w:rsidR="00AF6D4E" w:rsidRPr="00904A68">
        <w:rPr>
          <w:rFonts w:ascii="Times New Roman" w:hAnsi="Times New Roman" w:cs="Times New Roman"/>
          <w:color w:val="215868" w:themeColor="accent5" w:themeShade="80"/>
        </w:rPr>
        <w:t xml:space="preserve"> shows volumetric </w:t>
      </w:r>
      <w:proofErr w:type="gramStart"/>
      <w:r w:rsidR="00AF6D4E" w:rsidRPr="00904A68">
        <w:rPr>
          <w:rFonts w:ascii="Times New Roman" w:hAnsi="Times New Roman" w:cs="Times New Roman"/>
          <w:color w:val="215868" w:themeColor="accent5" w:themeShade="80"/>
        </w:rPr>
        <w:t>soil moisture time series</w:t>
      </w:r>
      <w:proofErr w:type="gramEnd"/>
      <w:r w:rsidR="00AF6D4E" w:rsidRPr="00904A68">
        <w:rPr>
          <w:rFonts w:ascii="Times New Roman" w:hAnsi="Times New Roman" w:cs="Times New Roman"/>
          <w:color w:val="215868" w:themeColor="accent5" w:themeShade="80"/>
        </w:rPr>
        <w:t xml:space="preserve"> for three soil depths (12, 60, and 100 cm) for </w:t>
      </w:r>
      <w:r w:rsidR="00943487" w:rsidRPr="00904A68">
        <w:rPr>
          <w:rFonts w:ascii="Times New Roman" w:hAnsi="Times New Roman" w:cs="Times New Roman"/>
          <w:color w:val="215868" w:themeColor="accent5" w:themeShade="80"/>
        </w:rPr>
        <w:t>[</w:t>
      </w:r>
      <w:r w:rsidR="0069666A">
        <w:rPr>
          <w:rFonts w:ascii="Times New Roman" w:hAnsi="Times New Roman" w:cs="Times New Roman"/>
          <w:color w:val="215868" w:themeColor="accent5" w:themeShade="80"/>
        </w:rPr>
        <w:t>sparse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69666A">
        <w:rPr>
          <w:rFonts w:ascii="Times New Roman" w:hAnsi="Times New Roman" w:cs="Times New Roman"/>
          <w:color w:val="215868" w:themeColor="accent5" w:themeShade="80"/>
        </w:rPr>
        <w:t>X</w:t>
      </w:r>
      <w:r w:rsidR="00E83F00" w:rsidRPr="00904A68">
        <w:rPr>
          <w:rFonts w:ascii="Times New Roman" w:hAnsi="Times New Roman" w:cs="Times New Roman"/>
          <w:color w:val="215868" w:themeColor="accent5" w:themeShade="80"/>
        </w:rPr>
        <w:t xml:space="preserve">. </w:t>
      </w:r>
    </w:p>
    <w:p w14:paraId="3FD4754F" w14:textId="77777777" w:rsidR="004206A3" w:rsidRDefault="00CC6A12" w:rsidP="004206A3">
      <w:pPr>
        <w:keepNext/>
        <w:spacing w:line="480" w:lineRule="auto"/>
      </w:pPr>
      <w:commentRangeStart w:id="32"/>
      <w:commentRangeStart w:id="33"/>
      <w:r w:rsidRPr="00904A68">
        <w:rPr>
          <w:rFonts w:ascii="Times New Roman" w:hAnsi="Times New Roman" w:cs="Times New Roman"/>
          <w:noProof/>
          <w:color w:val="215868" w:themeColor="accent5" w:themeShade="80"/>
          <w:lang w:eastAsia="en-US"/>
        </w:rPr>
        <w:lastRenderedPageBreak/>
        <w:drawing>
          <wp:inline distT="0" distB="0" distL="0" distR="0" wp14:anchorId="053D9020" wp14:editId="25CED279">
            <wp:extent cx="5943600" cy="740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400290"/>
                    </a:xfrm>
                    <a:prstGeom prst="rect">
                      <a:avLst/>
                    </a:prstGeom>
                  </pic:spPr>
                </pic:pic>
              </a:graphicData>
            </a:graphic>
          </wp:inline>
        </w:drawing>
      </w:r>
      <w:commentRangeEnd w:id="32"/>
    </w:p>
    <w:p w14:paraId="2A4FF769" w14:textId="6D6C30B4" w:rsidR="00CC6A12" w:rsidRPr="00904A68" w:rsidRDefault="004206A3" w:rsidP="004206A3">
      <w:pPr>
        <w:pStyle w:val="Caption"/>
        <w:rPr>
          <w:rFonts w:ascii="Times New Roman" w:hAnsi="Times New Roman" w:cs="Times New Roman"/>
          <w:color w:val="215868" w:themeColor="accent5" w:themeShade="80"/>
        </w:rPr>
      </w:pPr>
      <w:bookmarkStart w:id="34" w:name="_Ref534405304"/>
      <w:r>
        <w:t xml:space="preserve">Figure </w:t>
      </w:r>
      <w:r w:rsidR="00E84328">
        <w:rPr>
          <w:noProof/>
        </w:rPr>
        <w:fldChar w:fldCharType="begin"/>
      </w:r>
      <w:r w:rsidR="00E84328">
        <w:rPr>
          <w:noProof/>
        </w:rPr>
        <w:instrText xml:space="preserve"> SEQ Figure \* ARABIC </w:instrText>
      </w:r>
      <w:r w:rsidR="00E84328">
        <w:rPr>
          <w:noProof/>
        </w:rPr>
        <w:fldChar w:fldCharType="separate"/>
      </w:r>
      <w:r w:rsidR="00B63476">
        <w:rPr>
          <w:noProof/>
        </w:rPr>
        <w:t>2</w:t>
      </w:r>
      <w:r w:rsidR="00E84328">
        <w:rPr>
          <w:noProof/>
        </w:rPr>
        <w:fldChar w:fldCharType="end"/>
      </w:r>
      <w:bookmarkEnd w:id="34"/>
      <w:r>
        <w:t>:</w:t>
      </w:r>
      <w:r w:rsidR="00937D60">
        <w:rPr>
          <w:rStyle w:val="CommentReference"/>
        </w:rPr>
        <w:commentReference w:id="32"/>
      </w:r>
      <w:commentRangeEnd w:id="33"/>
      <w:r w:rsidR="001D1811">
        <w:rPr>
          <w:rStyle w:val="CommentReference"/>
        </w:rPr>
        <w:commentReference w:id="33"/>
      </w:r>
      <w:commentRangeStart w:id="35"/>
      <w:commentRangeEnd w:id="35"/>
      <w:r w:rsidR="00CC6A12" w:rsidRPr="00904A68">
        <w:rPr>
          <w:rStyle w:val="CommentReference"/>
          <w:color w:val="215868" w:themeColor="accent5" w:themeShade="80"/>
        </w:rPr>
        <w:commentReference w:id="35"/>
      </w:r>
      <w:r w:rsidR="00CC6A12" w:rsidRPr="00904A68">
        <w:rPr>
          <w:rFonts w:ascii="Times New Roman" w:hAnsi="Times New Roman" w:cs="Times New Roman"/>
          <w:color w:val="215868" w:themeColor="accent5" w:themeShade="80"/>
        </w:rPr>
        <w:t xml:space="preserve"> volumetric </w:t>
      </w:r>
      <w:r w:rsidR="00937D60" w:rsidRPr="00937D60">
        <w:rPr>
          <w:rFonts w:ascii="Times New Roman" w:hAnsi="Times New Roman" w:cs="Times New Roman"/>
        </w:rPr>
        <w:t>water content</w:t>
      </w:r>
      <w:r w:rsidR="00CC6A12" w:rsidRPr="00904A68">
        <w:rPr>
          <w:rFonts w:ascii="Times New Roman" w:hAnsi="Times New Roman" w:cs="Times New Roman"/>
          <w:color w:val="215868" w:themeColor="accent5" w:themeShade="80"/>
        </w:rPr>
        <w:t xml:space="preserve"> [</w:t>
      </w:r>
      <w:proofErr w:type="gramStart"/>
      <w:r w:rsidR="00CC6A12" w:rsidRPr="00904A68">
        <w:rPr>
          <w:rFonts w:ascii="Times New Roman" w:hAnsi="Times New Roman" w:cs="Times New Roman"/>
          <w:color w:val="215868" w:themeColor="accent5" w:themeShade="80"/>
        </w:rPr>
        <w:t>%</w:t>
      </w:r>
      <w:proofErr w:type="gramEnd"/>
      <w:r w:rsidR="00CC6A12" w:rsidRPr="00904A68">
        <w:rPr>
          <w:rFonts w:ascii="Times New Roman" w:hAnsi="Times New Roman" w:cs="Times New Roman"/>
          <w:color w:val="215868" w:themeColor="accent5" w:themeShade="80"/>
        </w:rPr>
        <w:t>]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precipitation in the form of rain and snow melt is presented as vertical bars. Water year (WY) summaries are also provided for total precipitation recorded at each station. </w:t>
      </w:r>
    </w:p>
    <w:p w14:paraId="7DD319C1" w14:textId="77777777" w:rsidR="00BE3BF1" w:rsidRPr="00904A68" w:rsidRDefault="00BE3BF1" w:rsidP="00BE3BF1">
      <w:pPr>
        <w:spacing w:line="480" w:lineRule="auto"/>
        <w:ind w:firstLine="720"/>
        <w:rPr>
          <w:rFonts w:ascii="Times New Roman" w:hAnsi="Times New Roman" w:cs="Times New Roman"/>
          <w:color w:val="215868" w:themeColor="accent5" w:themeShade="80"/>
        </w:rPr>
      </w:pPr>
    </w:p>
    <w:p w14:paraId="53539F40" w14:textId="36AAE55D"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higher and more persistent soil moisture during the 2017 water year (WY) than the 2018 WY, due to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36"/>
      <w:r w:rsidR="00943487" w:rsidRPr="00904A68">
        <w:rPr>
          <w:rFonts w:ascii="Times New Roman" w:hAnsi="Times New Roman" w:cs="Times New Roman"/>
          <w:color w:val="215868" w:themeColor="accent5" w:themeShade="80"/>
        </w:rPr>
        <w:t>interception</w:t>
      </w:r>
      <w:commentRangeEnd w:id="36"/>
      <w:r w:rsidR="00943487" w:rsidRPr="00904A68">
        <w:rPr>
          <w:rStyle w:val="CommentReference"/>
          <w:color w:val="215868" w:themeColor="accent5" w:themeShade="80"/>
        </w:rPr>
        <w:commentReference w:id="36"/>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37"/>
      <w:r w:rsidRPr="00904A68">
        <w:rPr>
          <w:rFonts w:ascii="Times New Roman" w:hAnsi="Times New Roman" w:cs="Times New Roman"/>
          <w:color w:val="215868" w:themeColor="accent5" w:themeShade="80"/>
        </w:rPr>
        <w:t>between the two water years</w:t>
      </w:r>
      <w:commentRangeEnd w:id="37"/>
      <w:r w:rsidRPr="00904A68">
        <w:rPr>
          <w:rStyle w:val="CommentReference"/>
          <w:color w:val="215868" w:themeColor="accent5" w:themeShade="80"/>
        </w:rPr>
        <w:commentReference w:id="37"/>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38"/>
      <w:commentRangeStart w:id="39"/>
      <w:r w:rsidRPr="00904A68">
        <w:rPr>
          <w:rFonts w:ascii="Times New Roman" w:hAnsi="Times New Roman" w:cs="Times New Roman"/>
          <w:color w:val="215868" w:themeColor="accent5" w:themeShade="80"/>
        </w:rPr>
        <w:t>shrubland</w:t>
      </w:r>
      <w:commentRangeEnd w:id="38"/>
      <w:r w:rsidR="00B43783">
        <w:rPr>
          <w:rStyle w:val="CommentReference"/>
        </w:rPr>
        <w:commentReference w:id="38"/>
      </w:r>
      <w:commentRangeEnd w:id="39"/>
      <w:r w:rsidR="001F02B0">
        <w:rPr>
          <w:rStyle w:val="CommentReference"/>
        </w:rPr>
        <w:commentReference w:id="39"/>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64D156C7"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r w:rsidR="00B63476">
        <w:rPr>
          <w:rFonts w:ascii="Times New Roman" w:hAnsi="Times New Roman" w:cs="Times New Roman"/>
          <w:color w:val="215868" w:themeColor="accent5" w:themeShade="80"/>
        </w:rPr>
      </w:r>
      <w:r w:rsidR="00B63476">
        <w:rPr>
          <w:rFonts w:ascii="Times New Roman" w:hAnsi="Times New Roman" w:cs="Times New Roman"/>
          <w:color w:val="215868" w:themeColor="accent5" w:themeShade="80"/>
        </w:rPr>
        <w:fldChar w:fldCharType="separate"/>
      </w:r>
      <w:r w:rsidR="00B63476">
        <w:t xml:space="preserve">Figure </w:t>
      </w:r>
      <w:r w:rsidR="00B63476">
        <w:rPr>
          <w:noProof/>
        </w:rPr>
        <w:t>3</w:t>
      </w:r>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Across both locations, 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7744AB8F" w14:textId="77777777" w:rsidR="00B63476" w:rsidRDefault="00EA1E29" w:rsidP="00B634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203825"/>
                    </a:xfrm>
                    <a:prstGeom prst="rect">
                      <a:avLst/>
                    </a:prstGeom>
                  </pic:spPr>
                </pic:pic>
              </a:graphicData>
            </a:graphic>
          </wp:inline>
        </w:drawing>
      </w:r>
    </w:p>
    <w:p w14:paraId="0DA9F760" w14:textId="57F39FB6" w:rsidR="00FF033D" w:rsidRPr="00904A68" w:rsidRDefault="00B63476" w:rsidP="00B63476">
      <w:pPr>
        <w:pStyle w:val="Caption"/>
        <w:jc w:val="center"/>
        <w:rPr>
          <w:rFonts w:ascii="Times New Roman" w:hAnsi="Times New Roman" w:cs="Times New Roman"/>
          <w:color w:val="215868" w:themeColor="accent5" w:themeShade="80"/>
        </w:rPr>
      </w:pPr>
      <w:bookmarkStart w:id="40" w:name="_Ref534405693"/>
      <w:r>
        <w:t xml:space="preserve">Figure </w:t>
      </w:r>
      <w:r w:rsidR="00E84328">
        <w:rPr>
          <w:noProof/>
        </w:rPr>
        <w:fldChar w:fldCharType="begin"/>
      </w:r>
      <w:r w:rsidR="00E84328">
        <w:rPr>
          <w:noProof/>
        </w:rPr>
        <w:instrText xml:space="preserve"> SEQ Figure \* ARABIC </w:instrText>
      </w:r>
      <w:r w:rsidR="00E84328">
        <w:rPr>
          <w:noProof/>
        </w:rPr>
        <w:fldChar w:fldCharType="separate"/>
      </w:r>
      <w:r>
        <w:rPr>
          <w:noProof/>
        </w:rPr>
        <w:t>3</w:t>
      </w:r>
      <w:r w:rsidR="00E84328">
        <w:rPr>
          <w:noProof/>
        </w:rPr>
        <w:fldChar w:fldCharType="end"/>
      </w:r>
      <w:bookmarkEnd w:id="40"/>
      <w:r>
        <w:t>:</w:t>
      </w:r>
      <w:r w:rsidR="00FF033D">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 xml:space="preserve">weather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546C8281"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41"/>
      <w:r w:rsidRPr="00904A68">
        <w:rPr>
          <w:rFonts w:ascii="Times New Roman" w:hAnsi="Times New Roman" w:cs="Times New Roman"/>
          <w:color w:val="215868" w:themeColor="accent5" w:themeShade="80"/>
        </w:rPr>
        <w:t xml:space="preserve">Differences between weather station vegetation between ICB and SCB 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41"/>
      <w:r w:rsidR="001C68F6" w:rsidRPr="00904A68">
        <w:rPr>
          <w:rStyle w:val="CommentReference"/>
          <w:color w:val="215868" w:themeColor="accent5" w:themeShade="80"/>
        </w:rPr>
        <w:commentReference w:id="41"/>
      </w:r>
    </w:p>
    <w:p w14:paraId="05CA7A97" w14:textId="28DC4F36" w:rsidR="00250CC1" w:rsidRPr="00904A68" w:rsidRDefault="00250CC1"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1.4-2 times the total precipitation in SCB for the wet 2017 WY. For the drier 2018 WY, total precipitation in ICB is between 1.1-1.2 times precipitation in SCB. </w:t>
      </w:r>
      <w:commentRangeStart w:id="42"/>
      <w:r w:rsidR="00087182"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2"/>
      <w:r w:rsidR="00B43783" w:rsidRPr="004404D6">
        <w:rPr>
          <w:rStyle w:val="CommentReference"/>
          <w:strike/>
        </w:rPr>
        <w:commentReference w:id="42"/>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integrated soil moisture gain timeseries. Cumulative soil moisture is another metric to gauge how much water shallow soils have received. It is a useful metric to gauge precipitation amounts when the tipping bucket record is missing or not reliable. Although in the case of saturated wetland sites, water gain cannot be calculated. </w:t>
      </w:r>
      <w:r w:rsidR="00E83F00"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00E83F00"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00E83F00"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00E83F00" w:rsidRPr="00904A68">
        <w:rPr>
          <w:rFonts w:ascii="Times New Roman" w:hAnsi="Times New Roman" w:cs="Times New Roman"/>
          <w:color w:val="215868" w:themeColor="accent5" w:themeShade="80"/>
        </w:rPr>
        <w:t xml:space="preserve">across all sites, years, and locations, with the exception </w:t>
      </w:r>
      <w:r w:rsidR="0069666A">
        <w:rPr>
          <w:rFonts w:ascii="Times New Roman" w:hAnsi="Times New Roman" w:cs="Times New Roman"/>
          <w:color w:val="215868" w:themeColor="accent5" w:themeShade="80"/>
        </w:rPr>
        <w:t>of sites with saturated deep but fluctuating</w:t>
      </w:r>
      <w:r w:rsidR="00E83F00" w:rsidRPr="00904A68">
        <w:rPr>
          <w:rFonts w:ascii="Times New Roman" w:hAnsi="Times New Roman" w:cs="Times New Roman"/>
          <w:color w:val="215868" w:themeColor="accent5" w:themeShade="80"/>
        </w:rPr>
        <w:t xml:space="preserve"> shallow soil </w:t>
      </w:r>
      <w:r w:rsidR="006558CD">
        <w:rPr>
          <w:rFonts w:ascii="Times New Roman" w:hAnsi="Times New Roman" w:cs="Times New Roman"/>
          <w:color w:val="215868" w:themeColor="accent5" w:themeShade="80"/>
        </w:rPr>
        <w:t xml:space="preserve">moisture. </w:t>
      </w:r>
      <w:r w:rsidR="00E83F00" w:rsidRPr="00904A68">
        <w:rPr>
          <w:rFonts w:ascii="Times New Roman" w:hAnsi="Times New Roman" w:cs="Times New Roman"/>
          <w:color w:val="215868" w:themeColor="accent5" w:themeShade="80"/>
        </w:rPr>
        <w:t xml:space="preserve">The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00E83F00"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77777777" w:rsidR="007A7140" w:rsidRPr="00904A68" w:rsidRDefault="007A7140" w:rsidP="00B31016">
            <w:pPr>
              <w:jc w:val="center"/>
              <w:rPr>
                <w:color w:val="215868" w:themeColor="accent5" w:themeShade="80"/>
              </w:rPr>
            </w:pPr>
            <w:r w:rsidRPr="00904A68">
              <w:rPr>
                <w:color w:val="215868" w:themeColor="accent5" w:themeShade="80"/>
              </w:rPr>
              <w:t>660</w:t>
            </w:r>
          </w:p>
        </w:tc>
        <w:tc>
          <w:tcPr>
            <w:tcW w:w="778" w:type="dxa"/>
            <w:tcBorders>
              <w:top w:val="single" w:sz="18" w:space="0" w:color="000000"/>
              <w:right w:val="single" w:sz="18" w:space="0" w:color="000000"/>
            </w:tcBorders>
            <w:shd w:val="clear" w:color="auto" w:fill="C6D9F1" w:themeFill="text2" w:themeFillTint="33"/>
            <w:vAlign w:val="center"/>
          </w:tcPr>
          <w:p w14:paraId="0ABEB5D6" w14:textId="77777777" w:rsidR="007A7140" w:rsidRPr="00904A68" w:rsidRDefault="007A7140" w:rsidP="00B31016">
            <w:pPr>
              <w:jc w:val="center"/>
              <w:rPr>
                <w:color w:val="215868" w:themeColor="accent5" w:themeShade="80"/>
              </w:rPr>
            </w:pPr>
            <w:r w:rsidRPr="00904A68">
              <w:rPr>
                <w:color w:val="215868" w:themeColor="accent5" w:themeShade="80"/>
              </w:rPr>
              <w:t>434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77777777" w:rsidR="007A7140" w:rsidRPr="00904A68" w:rsidRDefault="007A7140" w:rsidP="00B31016">
            <w:pPr>
              <w:jc w:val="center"/>
              <w:rPr>
                <w:color w:val="215868" w:themeColor="accent5" w:themeShade="80"/>
              </w:rPr>
            </w:pPr>
            <w:r w:rsidRPr="00904A68">
              <w:rPr>
                <w:color w:val="215868" w:themeColor="accent5" w:themeShade="80"/>
              </w:rPr>
              <w:t>1064</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77777777" w:rsidR="007A7140" w:rsidRPr="00904A68" w:rsidRDefault="007A7140" w:rsidP="00B31016">
            <w:pPr>
              <w:jc w:val="center"/>
              <w:rPr>
                <w:color w:val="215868" w:themeColor="accent5" w:themeShade="80"/>
              </w:rPr>
            </w:pPr>
            <w:r w:rsidRPr="00904A68">
              <w:rPr>
                <w:color w:val="215868" w:themeColor="accent5" w:themeShade="80"/>
              </w:rPr>
              <w:t>537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77777777" w:rsidR="007A7140" w:rsidRPr="00904A68" w:rsidRDefault="007A7140" w:rsidP="00B31016">
            <w:pPr>
              <w:jc w:val="center"/>
              <w:rPr>
                <w:color w:val="215868" w:themeColor="accent5" w:themeShade="80"/>
              </w:rPr>
            </w:pPr>
            <w:r w:rsidRPr="00904A68">
              <w:rPr>
                <w:color w:val="215868" w:themeColor="accent5" w:themeShade="80"/>
              </w:rPr>
              <w:t>828</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20</w:t>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lastRenderedPageBreak/>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77777777" w:rsidR="007A7140" w:rsidRPr="00904A68" w:rsidRDefault="007A7140" w:rsidP="00B31016">
            <w:pPr>
              <w:jc w:val="center"/>
              <w:rPr>
                <w:color w:val="215868" w:themeColor="accent5" w:themeShade="80"/>
              </w:rPr>
            </w:pPr>
            <w:r w:rsidRPr="00904A68">
              <w:rPr>
                <w:color w:val="215868" w:themeColor="accent5" w:themeShade="80"/>
              </w:rPr>
              <w:t>1154</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77777777" w:rsidR="007A7140" w:rsidRPr="00904A68" w:rsidRDefault="007A7140" w:rsidP="00B31016">
            <w:pPr>
              <w:jc w:val="center"/>
              <w:rPr>
                <w:color w:val="215868" w:themeColor="accent5" w:themeShade="80"/>
              </w:rPr>
            </w:pPr>
            <w:r w:rsidRPr="00904A68">
              <w:rPr>
                <w:color w:val="215868" w:themeColor="accent5" w:themeShade="80"/>
              </w:rPr>
              <w:t>587</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78" w:type="dxa"/>
            <w:tcBorders>
              <w:top w:val="single" w:sz="18" w:space="0" w:color="auto"/>
              <w:right w:val="single" w:sz="18" w:space="0" w:color="000000"/>
            </w:tcBorders>
            <w:shd w:val="clear" w:color="auto" w:fill="C6D9F1" w:themeFill="text2" w:themeFillTint="33"/>
            <w:vAlign w:val="center"/>
          </w:tcPr>
          <w:p w14:paraId="1AFF2D07" w14:textId="77777777" w:rsidR="007A7140" w:rsidRPr="00904A68" w:rsidRDefault="007A7140" w:rsidP="00B31016">
            <w:pPr>
              <w:jc w:val="center"/>
              <w:rPr>
                <w:color w:val="215868" w:themeColor="accent5" w:themeShade="80"/>
              </w:rPr>
            </w:pPr>
            <w:r w:rsidRPr="00904A68">
              <w:rPr>
                <w:color w:val="215868" w:themeColor="accent5" w:themeShade="80"/>
              </w:rPr>
              <w:t>385</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43"/>
            <w:commentRangeStart w:id="44"/>
            <w:commentRangeStart w:id="45"/>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77777777" w:rsidR="007A7140" w:rsidRPr="00904A68" w:rsidRDefault="007A7140" w:rsidP="00B31016">
            <w:pPr>
              <w:jc w:val="center"/>
              <w:rPr>
                <w:color w:val="215868" w:themeColor="accent5" w:themeShade="80"/>
              </w:rPr>
            </w:pPr>
            <w:r w:rsidRPr="00904A68">
              <w:rPr>
                <w:color w:val="215868" w:themeColor="accent5" w:themeShade="80"/>
              </w:rPr>
              <w:t>749</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77777777" w:rsidR="007A7140" w:rsidRPr="00904A68" w:rsidRDefault="007A7140" w:rsidP="00B31016">
            <w:pPr>
              <w:jc w:val="center"/>
              <w:rPr>
                <w:color w:val="215868" w:themeColor="accent5" w:themeShade="80"/>
              </w:rPr>
            </w:pPr>
            <w:r w:rsidRPr="00904A68">
              <w:rPr>
                <w:color w:val="215868" w:themeColor="accent5" w:themeShade="80"/>
              </w:rPr>
              <w:t>413</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43"/>
            <w:r w:rsidR="00B9453B">
              <w:rPr>
                <w:color w:val="215868" w:themeColor="accent5" w:themeShade="80"/>
              </w:rPr>
              <w:t>6</w:t>
            </w:r>
            <w:r w:rsidR="00E83F00" w:rsidRPr="00904A68">
              <w:rPr>
                <w:rStyle w:val="CommentReference"/>
                <w:color w:val="215868" w:themeColor="accent5" w:themeShade="80"/>
              </w:rPr>
              <w:commentReference w:id="43"/>
            </w:r>
            <w:r w:rsidR="00B43783">
              <w:rPr>
                <w:rStyle w:val="CommentReference"/>
              </w:rPr>
              <w:commentReference w:id="44"/>
            </w:r>
            <w:r w:rsidR="00E9272D">
              <w:rPr>
                <w:rStyle w:val="CommentReference"/>
              </w:rPr>
              <w:commentReference w:id="45"/>
            </w:r>
          </w:p>
        </w:tc>
      </w:tr>
    </w:tbl>
    <w:commentRangeEnd w:id="44"/>
    <w:commentRangeEnd w:id="45"/>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81020E9" w14:textId="77777777" w:rsidR="00E56E83" w:rsidRPr="00904A68" w:rsidRDefault="00E56E83" w:rsidP="00250CC1">
      <w:pPr>
        <w:rPr>
          <w:color w:val="215868" w:themeColor="accent5" w:themeShade="80"/>
        </w:rPr>
      </w:pPr>
    </w:p>
    <w:p w14:paraId="12BACE82" w14:textId="3E2CB6A1"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6558CD">
        <w:rPr>
          <w:color w:val="215868" w:themeColor="accent5" w:themeShade="80"/>
        </w:rPr>
        <w:t>Precipitation</w:t>
      </w:r>
      <w:r w:rsidR="00C4438A" w:rsidRPr="00904A68">
        <w:rPr>
          <w:color w:val="215868" w:themeColor="accent5" w:themeShade="80"/>
        </w:rPr>
        <w:t xml:space="preserve"> totals measured by rain gauge</w:t>
      </w:r>
      <w:r w:rsidR="006558CD">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was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09FFEC69" w:rsidR="007A7140" w:rsidRPr="00904A68" w:rsidRDefault="00D906BE" w:rsidP="00C4438A">
      <w:pPr>
        <w:spacing w:line="480" w:lineRule="auto"/>
        <w:ind w:firstLine="720"/>
        <w:rPr>
          <w:color w:val="215868" w:themeColor="accent5" w:themeShade="80"/>
        </w:rPr>
      </w:pPr>
      <w:r w:rsidRPr="00904A68">
        <w:rPr>
          <w:color w:val="215868" w:themeColor="accent5" w:themeShade="80"/>
        </w:rPr>
        <w:t xml:space="preserve">In both ICB and SCB, majority of the precipitation is in the form of snow. </w:t>
      </w:r>
      <w:r w:rsidR="00A90470">
        <w:rPr>
          <w:color w:val="215868" w:themeColor="accent5" w:themeShade="80"/>
        </w:rPr>
        <w:t>D</w:t>
      </w:r>
      <w:r w:rsidRPr="00904A68">
        <w:rPr>
          <w:color w:val="215868" w:themeColor="accent5" w:themeShade="80"/>
        </w:rPr>
        <w:t xml:space="preserve">ifferences in snowpack depth between the three stations </w:t>
      </w:r>
      <w:proofErr w:type="gramStart"/>
      <w:r w:rsidR="00C4438A" w:rsidRPr="00904A68">
        <w:rPr>
          <w:color w:val="215868" w:themeColor="accent5" w:themeShade="80"/>
        </w:rPr>
        <w:t xml:space="preserve">was </w:t>
      </w:r>
      <w:r w:rsidRPr="00904A68">
        <w:rPr>
          <w:color w:val="215868" w:themeColor="accent5" w:themeShade="80"/>
        </w:rPr>
        <w:t>observed</w:t>
      </w:r>
      <w:proofErr w:type="gramEnd"/>
      <w:r w:rsidRPr="00904A68">
        <w:rPr>
          <w:color w:val="215868" w:themeColor="accent5" w:themeShade="80"/>
        </w:rPr>
        <w:t xml:space="preserve">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B63476">
        <w:t xml:space="preserve">Figure </w:t>
      </w:r>
      <w:r w:rsidR="00B63476">
        <w:rPr>
          <w:noProof/>
        </w:rPr>
        <w:t>4</w:t>
      </w:r>
      <w:r w:rsidR="00B63476">
        <w:rPr>
          <w:color w:val="215868" w:themeColor="accent5" w:themeShade="80"/>
        </w:rPr>
        <w:fldChar w:fldCharType="end"/>
      </w:r>
      <w:r w:rsidRPr="00904A68">
        <w:rPr>
          <w:color w:val="215868" w:themeColor="accent5" w:themeShade="80"/>
        </w:rPr>
        <w:t xml:space="preserve">). </w:t>
      </w:r>
      <w:r w:rsidR="00A90470">
        <w:rPr>
          <w:color w:val="215868" w:themeColor="accent5" w:themeShade="80"/>
        </w:rPr>
        <w:t>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B63476">
        <w:t xml:space="preserve">Figure </w:t>
      </w:r>
      <w:r w:rsidR="00B63476">
        <w:rPr>
          <w:noProof/>
        </w:rPr>
        <w:t>4</w:t>
      </w:r>
      <w:r w:rsidR="00B63476">
        <w:rPr>
          <w:color w:val="215868" w:themeColor="accent5" w:themeShade="80"/>
        </w:rPr>
        <w:fldChar w:fldCharType="end"/>
      </w:r>
      <w:r w:rsidR="00A90470">
        <w:rPr>
          <w:color w:val="215868" w:themeColor="accent5" w:themeShade="80"/>
        </w:rPr>
        <w:t xml:space="preserve">). </w:t>
      </w:r>
      <w:r w:rsidRPr="00904A68">
        <w:rPr>
          <w:color w:val="215868" w:themeColor="accent5" w:themeShade="80"/>
        </w:rPr>
        <w:t xml:space="preserve">For both locations and all water years, the </w:t>
      </w:r>
      <w:r w:rsidR="00C4438A" w:rsidRPr="00904A68">
        <w:rPr>
          <w:color w:val="215868" w:themeColor="accent5" w:themeShade="80"/>
        </w:rPr>
        <w:t>wetland</w:t>
      </w:r>
      <w:r w:rsidRPr="00904A68">
        <w:rPr>
          <w:color w:val="215868" w:themeColor="accent5" w:themeShade="80"/>
        </w:rPr>
        <w:t xml:space="preserve"> station on average had </w:t>
      </w:r>
      <w:r w:rsidR="00C4438A" w:rsidRPr="00904A68">
        <w:rPr>
          <w:color w:val="215868" w:themeColor="accent5" w:themeShade="80"/>
        </w:rPr>
        <w:t xml:space="preserve">the greatest </w:t>
      </w:r>
      <w:r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Pr="00904A68">
        <w:rPr>
          <w:color w:val="215868" w:themeColor="accent5" w:themeShade="80"/>
        </w:rPr>
        <w:t>station</w:t>
      </w:r>
      <w:r w:rsidR="006558CD">
        <w:rPr>
          <w:color w:val="215868" w:themeColor="accent5" w:themeShade="80"/>
        </w:rPr>
        <w:t>. Forest</w:t>
      </w:r>
      <w:r w:rsidRPr="00904A68">
        <w:rPr>
          <w:color w:val="215868" w:themeColor="accent5" w:themeShade="80"/>
        </w:rPr>
        <w:t xml:space="preserve"> station</w:t>
      </w:r>
      <w:r w:rsidR="006558CD">
        <w:rPr>
          <w:color w:val="215868" w:themeColor="accent5" w:themeShade="80"/>
        </w:rPr>
        <w:t xml:space="preserve"> </w:t>
      </w:r>
      <w:r w:rsidRPr="00904A68">
        <w:rPr>
          <w:color w:val="215868" w:themeColor="accent5" w:themeShade="80"/>
        </w:rPr>
        <w:t>had</w:t>
      </w:r>
      <w:r w:rsidR="006558CD">
        <w:rPr>
          <w:color w:val="215868" w:themeColor="accent5" w:themeShade="80"/>
        </w:rPr>
        <w:t xml:space="preserve"> the</w:t>
      </w:r>
      <w:r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5EBCC6C3" w14:textId="77777777" w:rsidR="00B63476" w:rsidRDefault="00E56E83" w:rsidP="00B63476">
      <w:pPr>
        <w:keepNext/>
        <w:spacing w:line="480" w:lineRule="auto"/>
        <w:ind w:firstLine="720"/>
      </w:pPr>
      <w:r w:rsidRPr="00904A68">
        <w:rPr>
          <w:rStyle w:val="CommentReference"/>
          <w:color w:val="215868" w:themeColor="accent5" w:themeShade="80"/>
        </w:rPr>
        <w:lastRenderedPageBreak/>
        <w:commentReference w:id="46"/>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3595"/>
                    </a:xfrm>
                    <a:prstGeom prst="rect">
                      <a:avLst/>
                    </a:prstGeom>
                  </pic:spPr>
                </pic:pic>
              </a:graphicData>
            </a:graphic>
          </wp:inline>
        </w:drawing>
      </w:r>
    </w:p>
    <w:p w14:paraId="5B07C9F0" w14:textId="72C923A7" w:rsidR="009E740F" w:rsidRPr="00904A68" w:rsidRDefault="00B63476" w:rsidP="00B63476">
      <w:pPr>
        <w:pStyle w:val="Caption"/>
        <w:rPr>
          <w:rFonts w:ascii="Times New Roman" w:hAnsi="Times New Roman" w:cs="Times New Roman"/>
          <w:color w:val="215868" w:themeColor="accent5" w:themeShade="80"/>
        </w:rPr>
      </w:pPr>
      <w:bookmarkStart w:id="47" w:name="_Ref534405756"/>
      <w:r>
        <w:t xml:space="preserve">Figure </w:t>
      </w:r>
      <w:r w:rsidR="00E84328">
        <w:rPr>
          <w:noProof/>
        </w:rPr>
        <w:fldChar w:fldCharType="begin"/>
      </w:r>
      <w:r w:rsidR="00E84328">
        <w:rPr>
          <w:noProof/>
        </w:rPr>
        <w:instrText xml:space="preserve"> SEQ Figure \* ARABIC </w:instrText>
      </w:r>
      <w:r w:rsidR="00E84328">
        <w:rPr>
          <w:noProof/>
        </w:rPr>
        <w:fldChar w:fldCharType="separate"/>
      </w:r>
      <w:r>
        <w:rPr>
          <w:noProof/>
        </w:rPr>
        <w:t>4</w:t>
      </w:r>
      <w:r w:rsidR="00E84328">
        <w:rPr>
          <w:noProof/>
        </w:rPr>
        <w:fldChar w:fldCharType="end"/>
      </w:r>
      <w:bookmarkEnd w:id="47"/>
      <w:r>
        <w:t>:</w:t>
      </w:r>
      <w:r w:rsidRPr="00B63476">
        <w:t xml:space="preserve"> </w:t>
      </w:r>
      <w:r w:rsidRPr="00B63476">
        <w:rPr>
          <w:rFonts w:ascii="Times New Roman" w:hAnsi="Times New Roman" w:cs="Times New Roman"/>
          <w:color w:val="215868" w:themeColor="accent5" w:themeShade="80"/>
        </w:rPr>
        <w:t>S</w:t>
      </w:r>
      <w:r w:rsidR="009E740F" w:rsidRPr="00B63476">
        <w:rPr>
          <w:rFonts w:ascii="Times New Roman" w:hAnsi="Times New Roman" w:cs="Times New Roman"/>
          <w:color w:val="215868" w:themeColor="accent5" w:themeShade="80"/>
        </w:rPr>
        <w:t>n</w:t>
      </w:r>
      <w:r w:rsidR="009E740F" w:rsidRPr="00904A68">
        <w:rPr>
          <w:rFonts w:ascii="Times New Roman" w:hAnsi="Times New Roman" w:cs="Times New Roman"/>
          <w:color w:val="215868" w:themeColor="accent5" w:themeShade="80"/>
        </w:rPr>
        <w:t xml:space="preserve">ow depth (in mm) for Sugarloaf Creek Basin (top) and Illilouette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in wetland, shrub, and forest weather station sites.</w:t>
      </w:r>
      <w:r w:rsidR="007D3030">
        <w:rPr>
          <w:rFonts w:ascii="Times New Roman" w:hAnsi="Times New Roman" w:cs="Times New Roman"/>
          <w:color w:val="215868" w:themeColor="accent5" w:themeShade="80"/>
        </w:rPr>
        <w:t xml:space="preserve"> Additionally error bars (squares indicating mean, and bars indicating standard deviation) </w:t>
      </w:r>
      <w:proofErr w:type="gramStart"/>
      <w:r w:rsidR="007D3030">
        <w:rPr>
          <w:rFonts w:ascii="Times New Roman" w:hAnsi="Times New Roman" w:cs="Times New Roman"/>
          <w:color w:val="215868" w:themeColor="accent5" w:themeShade="80"/>
        </w:rPr>
        <w:t>are shown</w:t>
      </w:r>
      <w:proofErr w:type="gramEnd"/>
      <w:r w:rsidR="007D3030">
        <w:rPr>
          <w:rFonts w:ascii="Times New Roman" w:hAnsi="Times New Roman" w:cs="Times New Roman"/>
          <w:color w:val="215868" w:themeColor="accent5" w:themeShade="80"/>
        </w:rPr>
        <w:t xml:space="preserve"> for field measured snow depth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235269B0" w14:textId="639B510A" w:rsidR="00424424" w:rsidRDefault="00967595">
      <w:pPr>
        <w:rPr>
          <w:rFonts w:ascii="Times New Roman" w:hAnsi="Times New Roman" w:cs="Times New Roman"/>
        </w:rPr>
      </w:pPr>
      <w:r>
        <w:rPr>
          <w:rFonts w:ascii="Times New Roman" w:hAnsi="Times New Roman" w:cs="Times New Roman"/>
          <w:b/>
        </w:rPr>
        <w:lastRenderedPageBreak/>
        <w:t>Figure 0</w:t>
      </w:r>
      <w:r w:rsidR="00424424">
        <w:rPr>
          <w:rFonts w:ascii="Times New Roman" w:hAnsi="Times New Roman" w:cs="Times New Roman"/>
        </w:rPr>
        <w:t>: Location/map figure</w:t>
      </w:r>
      <w:r w:rsidR="00424424">
        <w:rPr>
          <w:rFonts w:ascii="Times New Roman" w:hAnsi="Times New Roman" w:cs="Times New Roman"/>
        </w:rPr>
        <w:br w:type="page"/>
      </w:r>
    </w:p>
    <w:p w14:paraId="6E2E8E2C" w14:textId="272A7836" w:rsidR="00832545" w:rsidRDefault="00424424" w:rsidP="008C47DE">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667E1D7A" wp14:editId="4F299230">
            <wp:extent cx="6223635" cy="622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extLst>
                        <a:ext uri="{28A0092B-C50C-407E-A947-70E740481C1C}">
                          <a14:useLocalDpi xmlns:a14="http://schemas.microsoft.com/office/drawing/2010/main" val="0"/>
                        </a:ext>
                      </a:extLst>
                    </a:blip>
                    <a:stretch>
                      <a:fillRect/>
                    </a:stretch>
                  </pic:blipFill>
                  <pic:spPr>
                    <a:xfrm>
                      <a:off x="0" y="0"/>
                      <a:ext cx="6223635" cy="6223635"/>
                    </a:xfrm>
                    <a:prstGeom prst="rect">
                      <a:avLst/>
                    </a:prstGeom>
                  </pic:spPr>
                </pic:pic>
              </a:graphicData>
            </a:graphic>
          </wp:inline>
        </w:drawing>
      </w:r>
    </w:p>
    <w:p w14:paraId="196DE807" w14:textId="12813875" w:rsidR="0095273F" w:rsidRDefault="00424424" w:rsidP="008C47DE">
      <w:pPr>
        <w:spacing w:line="480" w:lineRule="auto"/>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Change in forest structure based on forestry plots</w:t>
      </w:r>
    </w:p>
    <w:p w14:paraId="025FAD4F" w14:textId="77777777" w:rsidR="0095273F" w:rsidRDefault="0095273F">
      <w:pPr>
        <w:rPr>
          <w:rFonts w:ascii="Times New Roman" w:hAnsi="Times New Roman" w:cs="Times New Roman"/>
        </w:rPr>
      </w:pPr>
      <w:r>
        <w:rPr>
          <w:rFonts w:ascii="Times New Roman" w:hAnsi="Times New Roman" w:cs="Times New Roman"/>
        </w:rPr>
        <w:br w:type="page"/>
      </w:r>
    </w:p>
    <w:p w14:paraId="495B9FA1" w14:textId="77777777" w:rsidR="00B63476" w:rsidRDefault="0095273F" w:rsidP="00B63476">
      <w:pPr>
        <w:keepNext/>
        <w:spacing w:line="480" w:lineRule="auto"/>
      </w:pPr>
      <w:r>
        <w:rPr>
          <w:rFonts w:ascii="Times New Roman" w:hAnsi="Times New Roman" w:cs="Times New Roman"/>
          <w:noProof/>
          <w:lang w:eastAsia="en-US"/>
        </w:rPr>
        <w:lastRenderedPageBreak/>
        <w:drawing>
          <wp:inline distT="0" distB="0" distL="0" distR="0" wp14:anchorId="307E98CD" wp14:editId="5F50BD9C">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A3961C2" w14:textId="4D73B4A8" w:rsidR="0095273F" w:rsidRDefault="00B63476" w:rsidP="00B63476">
      <w:pPr>
        <w:pStyle w:val="Caption"/>
        <w:rPr>
          <w:rFonts w:ascii="Times New Roman" w:hAnsi="Times New Roman" w:cs="Times New Roman"/>
        </w:rPr>
      </w:pPr>
      <w:bookmarkStart w:id="48" w:name="_Ref534405446"/>
      <w:r>
        <w:t xml:space="preserve">Figure </w:t>
      </w:r>
      <w:r w:rsidR="00E84328">
        <w:rPr>
          <w:noProof/>
        </w:rPr>
        <w:fldChar w:fldCharType="begin"/>
      </w:r>
      <w:r w:rsidR="00E84328">
        <w:rPr>
          <w:noProof/>
        </w:rPr>
        <w:instrText xml:space="preserve"> SEQ Figure \* ARABIC </w:instrText>
      </w:r>
      <w:r w:rsidR="00E84328">
        <w:rPr>
          <w:noProof/>
        </w:rPr>
        <w:fldChar w:fldCharType="separate"/>
      </w:r>
      <w:r>
        <w:rPr>
          <w:noProof/>
        </w:rPr>
        <w:t>5</w:t>
      </w:r>
      <w:r w:rsidR="00E84328">
        <w:rPr>
          <w:noProof/>
        </w:rPr>
        <w:fldChar w:fldCharType="end"/>
      </w:r>
      <w:bookmarkEnd w:id="48"/>
      <w:r>
        <w:t xml:space="preserve">: </w:t>
      </w:r>
      <w:r w:rsidR="0095273F">
        <w:rPr>
          <w:rFonts w:ascii="Times New Roman" w:hAnsi="Times New Roman" w:cs="Times New Roman"/>
        </w:rPr>
        <w:t>Map of the imagery portion of the watershed, showing times burned. Will probably add the classified images from both years to this figure.</w:t>
      </w:r>
    </w:p>
    <w:p w14:paraId="60798A9A" w14:textId="77777777" w:rsidR="0095273F" w:rsidRDefault="0095273F">
      <w:pPr>
        <w:rPr>
          <w:rFonts w:ascii="Times New Roman" w:hAnsi="Times New Roman" w:cs="Times New Roman"/>
        </w:rPr>
      </w:pPr>
      <w:r>
        <w:rPr>
          <w:rFonts w:ascii="Times New Roman" w:hAnsi="Times New Roman" w:cs="Times New Roman"/>
        </w:rPr>
        <w:br w:type="page"/>
      </w:r>
    </w:p>
    <w:p w14:paraId="07BAB8FB" w14:textId="77777777" w:rsidR="00B63476" w:rsidRDefault="0095273F" w:rsidP="00B63476">
      <w:pPr>
        <w:keepNext/>
        <w:spacing w:line="480" w:lineRule="auto"/>
      </w:pPr>
      <w:r>
        <w:rPr>
          <w:rFonts w:ascii="Times New Roman" w:hAnsi="Times New Roman" w:cs="Times New Roman"/>
          <w:noProof/>
          <w:lang w:eastAsia="en-US"/>
        </w:rPr>
        <w:lastRenderedPageBreak/>
        <w:drawing>
          <wp:inline distT="0" distB="0" distL="0" distR="0" wp14:anchorId="595F6844" wp14:editId="04D62BD6">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93D3BC" w14:textId="79FE49B2" w:rsidR="002E277E" w:rsidRDefault="00B63476" w:rsidP="00B63476">
      <w:pPr>
        <w:pStyle w:val="Caption"/>
        <w:rPr>
          <w:rFonts w:ascii="Times New Roman" w:hAnsi="Times New Roman" w:cs="Times New Roman"/>
        </w:rPr>
      </w:pPr>
      <w:bookmarkStart w:id="49" w:name="_Ref534405540"/>
      <w:r>
        <w:t xml:space="preserve">Figure </w:t>
      </w:r>
      <w:r w:rsidR="00E84328">
        <w:rPr>
          <w:noProof/>
        </w:rPr>
        <w:fldChar w:fldCharType="begin"/>
      </w:r>
      <w:r w:rsidR="00E84328">
        <w:rPr>
          <w:noProof/>
        </w:rPr>
        <w:instrText xml:space="preserve"> SEQ Figure \* ARABIC </w:instrText>
      </w:r>
      <w:r w:rsidR="00E84328">
        <w:rPr>
          <w:noProof/>
        </w:rPr>
        <w:fldChar w:fldCharType="separate"/>
      </w:r>
      <w:r>
        <w:rPr>
          <w:noProof/>
        </w:rPr>
        <w:t>6</w:t>
      </w:r>
      <w:r w:rsidR="00E84328">
        <w:rPr>
          <w:noProof/>
        </w:rPr>
        <w:fldChar w:fldCharType="end"/>
      </w:r>
      <w:bookmarkEnd w:id="49"/>
      <w:r>
        <w:t xml:space="preserve">: </w:t>
      </w:r>
      <w:r w:rsidR="0095273F">
        <w:rPr>
          <w:rFonts w:ascii="Times New Roman" w:hAnsi="Times New Roman" w:cs="Times New Roman"/>
        </w:rPr>
        <w:t xml:space="preserve">Image change analysis. Colors indicated change in observed vegetation transitions relative to a null expectation of equally likely change in each direction. Color scale </w:t>
      </w:r>
      <w:r w:rsidR="002E277E">
        <w:rPr>
          <w:rFonts w:ascii="Times New Roman" w:hAnsi="Times New Roman" w:cs="Times New Roman"/>
        </w:rPr>
        <w:t>the proportion of the null expectation that</w:t>
      </w:r>
      <w:r w:rsidR="0095273F">
        <w:rPr>
          <w:rFonts w:ascii="Times New Roman" w:hAnsi="Times New Roman" w:cs="Times New Roman"/>
        </w:rPr>
        <w:t xml:space="preserve"> a given transition occurred</w:t>
      </w:r>
      <w:r w:rsidR="002E277E">
        <w:rPr>
          <w:rFonts w:ascii="Times New Roman" w:hAnsi="Times New Roman" w:cs="Times New Roman"/>
        </w:rPr>
        <w:t>, either</w:t>
      </w:r>
      <w:r w:rsidR="0095273F">
        <w:rPr>
          <w:rFonts w:ascii="Times New Roman" w:hAnsi="Times New Roman" w:cs="Times New Roman"/>
        </w:rPr>
        <w:t xml:space="preserve"> more (blue) or less (red) than expected. </w:t>
      </w:r>
      <w:r w:rsidR="002E277E">
        <w:rPr>
          <w:rFonts w:ascii="Times New Roman" w:hAnsi="Times New Roman" w:cs="Times New Roman"/>
        </w:rPr>
        <w:t xml:space="preserve">Cell numbers indicate the </w:t>
      </w:r>
      <w:commentRangeStart w:id="50"/>
      <w:r w:rsidR="002E277E">
        <w:rPr>
          <w:rFonts w:ascii="Times New Roman" w:hAnsi="Times New Roman" w:cs="Times New Roman"/>
        </w:rPr>
        <w:t>number of 0.16 ha pixels in each transition category</w:t>
      </w:r>
      <w:commentRangeEnd w:id="50"/>
      <w:r w:rsidR="006B545F">
        <w:rPr>
          <w:rStyle w:val="CommentReference"/>
        </w:rPr>
        <w:commentReference w:id="50"/>
      </w:r>
      <w:r w:rsidR="002E277E">
        <w:rPr>
          <w:rFonts w:ascii="Times New Roman" w:hAnsi="Times New Roman" w:cs="Times New Roman"/>
        </w:rPr>
        <w:t>.</w:t>
      </w:r>
    </w:p>
    <w:p w14:paraId="6719C0E8" w14:textId="77777777" w:rsidR="002E277E" w:rsidRDefault="002E277E">
      <w:pPr>
        <w:rPr>
          <w:rFonts w:ascii="Times New Roman" w:hAnsi="Times New Roman" w:cs="Times New Roman"/>
        </w:rPr>
      </w:pPr>
      <w:r>
        <w:rPr>
          <w:rFonts w:ascii="Times New Roman" w:hAnsi="Times New Roman" w:cs="Times New Roman"/>
        </w:rPr>
        <w:br w:type="page"/>
      </w:r>
    </w:p>
    <w:p w14:paraId="095B5273" w14:textId="77777777" w:rsidR="00B63476" w:rsidRDefault="0085421B" w:rsidP="00B63476">
      <w:pPr>
        <w:keepNext/>
        <w:spacing w:line="480" w:lineRule="auto"/>
      </w:pPr>
      <w:r>
        <w:rPr>
          <w:rFonts w:ascii="Times New Roman" w:hAnsi="Times New Roman" w:cs="Times New Roman"/>
          <w:noProof/>
          <w:lang w:eastAsia="en-US"/>
        </w:rPr>
        <w:lastRenderedPageBreak/>
        <w:drawing>
          <wp:inline distT="0" distB="0" distL="0" distR="0" wp14:anchorId="512A7BE0" wp14:editId="362A6CC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F99B426" w14:textId="65FD52CE" w:rsidR="00CC3B93" w:rsidRDefault="00B63476" w:rsidP="00B63476">
      <w:pPr>
        <w:pStyle w:val="Caption"/>
        <w:rPr>
          <w:rFonts w:ascii="Times New Roman" w:hAnsi="Times New Roman" w:cs="Times New Roman"/>
        </w:rPr>
      </w:pPr>
      <w:bookmarkStart w:id="51" w:name="_Ref534405613"/>
      <w:r>
        <w:t xml:space="preserve">Figure </w:t>
      </w:r>
      <w:r w:rsidR="00E84328">
        <w:rPr>
          <w:noProof/>
        </w:rPr>
        <w:fldChar w:fldCharType="begin"/>
      </w:r>
      <w:r w:rsidR="00E84328">
        <w:rPr>
          <w:noProof/>
        </w:rPr>
        <w:instrText xml:space="preserve"> SEQ Figure \* ARABIC </w:instrText>
      </w:r>
      <w:r w:rsidR="00E84328">
        <w:rPr>
          <w:noProof/>
        </w:rPr>
        <w:fldChar w:fldCharType="separate"/>
      </w:r>
      <w:r>
        <w:rPr>
          <w:noProof/>
        </w:rPr>
        <w:t>7</w:t>
      </w:r>
      <w:r w:rsidR="00E84328">
        <w:rPr>
          <w:noProof/>
        </w:rPr>
        <w:fldChar w:fldCharType="end"/>
      </w:r>
      <w:bookmarkEnd w:id="51"/>
      <w:r>
        <w:t>:</w:t>
      </w:r>
      <w:r w:rsidR="00B152BC">
        <w:rPr>
          <w:rFonts w:ascii="Times New Roman" w:hAnsi="Times New Roman" w:cs="Times New Roman"/>
        </w:rPr>
        <w:t xml:space="preserve"> Average soil moisture by vegetation type</w:t>
      </w:r>
      <w:r w:rsidR="002C2CA1">
        <w:rPr>
          <w:rFonts w:ascii="Times New Roman" w:hAnsi="Times New Roman" w:cs="Times New Roman"/>
        </w:rPr>
        <w:t xml:space="preserve"> and sampling date</w:t>
      </w:r>
      <w:r w:rsidR="00011697">
        <w:rPr>
          <w:rFonts w:ascii="Times New Roman" w:hAnsi="Times New Roman" w:cs="Times New Roman"/>
        </w:rPr>
        <w:t>.</w:t>
      </w:r>
    </w:p>
    <w:p w14:paraId="693ADAAF" w14:textId="38223887" w:rsidR="004111EF" w:rsidRDefault="00153623" w:rsidP="008C47DE">
      <w:pPr>
        <w:spacing w:line="480" w:lineRule="auto"/>
        <w:rPr>
          <w:rFonts w:ascii="Times New Roman" w:hAnsi="Times New Roman" w:cs="Times New Roman"/>
        </w:rPr>
      </w:pPr>
      <w:commentRangeStart w:id="52"/>
      <w:commentRangeEnd w:id="52"/>
      <w:r>
        <w:rPr>
          <w:rStyle w:val="CommentReference"/>
        </w:rPr>
        <w:lastRenderedPageBreak/>
        <w:commentReference w:id="52"/>
      </w:r>
      <w:commentRangeStart w:id="53"/>
      <w:commentRangeEnd w:id="53"/>
      <w:r w:rsidR="00B43783">
        <w:rPr>
          <w:rStyle w:val="CommentReference"/>
        </w:rPr>
        <w:commentReference w:id="53"/>
      </w:r>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400290"/>
                    </a:xfrm>
                    <a:prstGeom prst="rect">
                      <a:avLst/>
                    </a:prstGeom>
                  </pic:spPr>
                </pic:pic>
              </a:graphicData>
            </a:graphic>
          </wp:inline>
        </w:drawing>
      </w:r>
      <w:commentRangeStart w:id="54"/>
      <w:commentRangeEnd w:id="54"/>
      <w:r w:rsidR="008860D2">
        <w:rPr>
          <w:rStyle w:val="CommentReference"/>
        </w:rPr>
        <w:commentReference w:id="54"/>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55"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55"/>
    </w:p>
    <w:p w14:paraId="381CAD92" w14:textId="77777777" w:rsidR="008E6BFC" w:rsidRPr="008E6BFC" w:rsidRDefault="008E6BFC" w:rsidP="008E6BFC">
      <w:pPr>
        <w:pStyle w:val="EndNoteBibliography"/>
        <w:ind w:left="420" w:hanging="420"/>
        <w:rPr>
          <w:noProof/>
        </w:rPr>
      </w:pPr>
      <w:bookmarkStart w:id="56"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56"/>
    </w:p>
    <w:p w14:paraId="59A36885" w14:textId="77777777" w:rsidR="008E6BFC" w:rsidRPr="008E6BFC" w:rsidRDefault="008E6BFC" w:rsidP="008E6BFC">
      <w:pPr>
        <w:pStyle w:val="EndNoteBibliography"/>
        <w:ind w:left="420" w:hanging="420"/>
        <w:rPr>
          <w:noProof/>
        </w:rPr>
      </w:pPr>
      <w:bookmarkStart w:id="57"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57"/>
    </w:p>
    <w:p w14:paraId="4C377652" w14:textId="77777777" w:rsidR="008E6BFC" w:rsidRPr="008E6BFC" w:rsidRDefault="008E6BFC" w:rsidP="008E6BFC">
      <w:pPr>
        <w:pStyle w:val="EndNoteBibliography"/>
        <w:ind w:left="420" w:hanging="420"/>
        <w:rPr>
          <w:noProof/>
        </w:rPr>
      </w:pPr>
      <w:bookmarkStart w:id="58"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58"/>
    </w:p>
    <w:p w14:paraId="1CF517B8" w14:textId="77777777" w:rsidR="008E6BFC" w:rsidRPr="008E6BFC" w:rsidRDefault="008E6BFC" w:rsidP="008E6BFC">
      <w:pPr>
        <w:pStyle w:val="EndNoteBibliography"/>
        <w:ind w:left="420" w:hanging="420"/>
        <w:rPr>
          <w:noProof/>
        </w:rPr>
      </w:pPr>
      <w:bookmarkStart w:id="59"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59"/>
    </w:p>
    <w:p w14:paraId="4CE168EF" w14:textId="77777777" w:rsidR="008E6BFC" w:rsidRPr="008E6BFC" w:rsidRDefault="008E6BFC" w:rsidP="008E6BFC">
      <w:pPr>
        <w:pStyle w:val="EndNoteBibliography"/>
        <w:ind w:left="420" w:hanging="420"/>
        <w:rPr>
          <w:noProof/>
        </w:rPr>
      </w:pPr>
      <w:bookmarkStart w:id="60"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60"/>
    </w:p>
    <w:p w14:paraId="36D6280A" w14:textId="77777777" w:rsidR="008E6BFC" w:rsidRPr="008E6BFC" w:rsidRDefault="008E6BFC" w:rsidP="008E6BFC">
      <w:pPr>
        <w:pStyle w:val="EndNoteBibliography"/>
        <w:ind w:left="420" w:hanging="420"/>
        <w:rPr>
          <w:noProof/>
        </w:rPr>
      </w:pPr>
      <w:bookmarkStart w:id="61"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61"/>
    </w:p>
    <w:p w14:paraId="5BAB3EE9" w14:textId="77777777" w:rsidR="008E6BFC" w:rsidRPr="008E6BFC" w:rsidRDefault="008E6BFC" w:rsidP="008E6BFC">
      <w:pPr>
        <w:pStyle w:val="EndNoteBibliography"/>
        <w:ind w:left="420" w:hanging="420"/>
        <w:rPr>
          <w:noProof/>
        </w:rPr>
      </w:pPr>
      <w:bookmarkStart w:id="62"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62"/>
    </w:p>
    <w:p w14:paraId="2966406D" w14:textId="77777777" w:rsidR="008E6BFC" w:rsidRPr="008E6BFC" w:rsidRDefault="008E6BFC" w:rsidP="008E6BFC">
      <w:pPr>
        <w:pStyle w:val="EndNoteBibliography"/>
        <w:ind w:left="420" w:hanging="420"/>
        <w:rPr>
          <w:noProof/>
        </w:rPr>
      </w:pPr>
      <w:bookmarkStart w:id="63"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63"/>
    </w:p>
    <w:p w14:paraId="06CCDDCA" w14:textId="77777777" w:rsidR="008E6BFC" w:rsidRPr="008E6BFC" w:rsidRDefault="008E6BFC" w:rsidP="008E6BFC">
      <w:pPr>
        <w:pStyle w:val="EndNoteBibliography"/>
        <w:ind w:left="420" w:hanging="420"/>
        <w:rPr>
          <w:noProof/>
        </w:rPr>
      </w:pPr>
      <w:bookmarkStart w:id="64"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64"/>
    </w:p>
    <w:p w14:paraId="089B0E73" w14:textId="77777777" w:rsidR="008E6BFC" w:rsidRPr="008E6BFC" w:rsidRDefault="008E6BFC" w:rsidP="008E6BFC">
      <w:pPr>
        <w:pStyle w:val="EndNoteBibliography"/>
        <w:ind w:left="420" w:hanging="420"/>
        <w:rPr>
          <w:noProof/>
        </w:rPr>
      </w:pPr>
      <w:bookmarkStart w:id="65"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65"/>
    </w:p>
    <w:p w14:paraId="12CC6891" w14:textId="77777777" w:rsidR="008E6BFC" w:rsidRPr="008E6BFC" w:rsidRDefault="008E6BFC" w:rsidP="008E6BFC">
      <w:pPr>
        <w:pStyle w:val="EndNoteBibliography"/>
        <w:ind w:left="420" w:hanging="420"/>
        <w:rPr>
          <w:noProof/>
        </w:rPr>
      </w:pPr>
      <w:bookmarkStart w:id="66"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66"/>
    </w:p>
    <w:p w14:paraId="2145E827" w14:textId="77777777" w:rsidR="008E6BFC" w:rsidRPr="008E6BFC" w:rsidRDefault="008E6BFC" w:rsidP="008E6BFC">
      <w:pPr>
        <w:pStyle w:val="EndNoteBibliography"/>
        <w:ind w:left="420" w:hanging="420"/>
        <w:rPr>
          <w:noProof/>
        </w:rPr>
      </w:pPr>
      <w:bookmarkStart w:id="67"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67"/>
    </w:p>
    <w:p w14:paraId="31226FA9" w14:textId="77777777" w:rsidR="008E6BFC" w:rsidRPr="008E6BFC" w:rsidRDefault="008E6BFC" w:rsidP="008E6BFC">
      <w:pPr>
        <w:pStyle w:val="EndNoteBibliography"/>
        <w:ind w:left="420" w:hanging="420"/>
        <w:rPr>
          <w:noProof/>
        </w:rPr>
      </w:pPr>
      <w:bookmarkStart w:id="68"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68"/>
    </w:p>
    <w:p w14:paraId="72455EFC" w14:textId="77777777" w:rsidR="008E6BFC" w:rsidRPr="008E6BFC" w:rsidRDefault="008E6BFC" w:rsidP="008E6BFC">
      <w:pPr>
        <w:pStyle w:val="EndNoteBibliography"/>
        <w:ind w:left="420" w:hanging="420"/>
        <w:rPr>
          <w:noProof/>
        </w:rPr>
      </w:pPr>
      <w:bookmarkStart w:id="69"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69"/>
    </w:p>
    <w:p w14:paraId="29350F46" w14:textId="77777777" w:rsidR="008E6BFC" w:rsidRPr="008E6BFC" w:rsidRDefault="008E6BFC" w:rsidP="008E6BFC">
      <w:pPr>
        <w:pStyle w:val="EndNoteBibliography"/>
        <w:ind w:left="420" w:hanging="420"/>
        <w:rPr>
          <w:noProof/>
        </w:rPr>
      </w:pPr>
      <w:bookmarkStart w:id="70"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70"/>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50B142F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p>
    <w:p w14:paraId="3B640C20" w14:textId="5CBB89C1" w:rsidR="002C559E" w:rsidRDefault="002C559E" w:rsidP="008C47DE">
      <w:pPr>
        <w:spacing w:line="480" w:lineRule="auto"/>
        <w:rPr>
          <w:rFonts w:ascii="Times New Roman" w:hAnsi="Times New Roman" w:cs="Times New Roman"/>
        </w:rPr>
      </w:pPr>
      <w:commentRangeStart w:id="71"/>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514590"/>
                    </a:xfrm>
                    <a:prstGeom prst="rect">
                      <a:avLst/>
                    </a:prstGeom>
                  </pic:spPr>
                </pic:pic>
              </a:graphicData>
            </a:graphic>
          </wp:inline>
        </w:drawing>
      </w:r>
      <w:commentRangeEnd w:id="71"/>
      <w:r w:rsidR="00B43783">
        <w:rPr>
          <w:rStyle w:val="CommentReference"/>
        </w:rPr>
        <w:commentReference w:id="71"/>
      </w:r>
    </w:p>
    <w:p w14:paraId="21A089AE" w14:textId="63F5809B" w:rsidR="002C559E" w:rsidRPr="000C2D17" w:rsidRDefault="002C559E" w:rsidP="000C2D17">
      <w:pPr>
        <w:spacing w:line="480" w:lineRule="auto"/>
        <w:rPr>
          <w:rFonts w:ascii="Times New Roman" w:hAnsi="Times New Roman" w:cs="Times New Roman"/>
        </w:rPr>
      </w:pPr>
      <w:r>
        <w:rPr>
          <w:rFonts w:ascii="Times New Roman" w:hAnsi="Times New Roman" w:cs="Times New Roman"/>
        </w:rPr>
        <w:lastRenderedPageBreak/>
        <w:t xml:space="preserve">Figure A.1: </w:t>
      </w:r>
      <w:r w:rsidR="000C2D17">
        <w:rPr>
          <w:rFonts w:ascii="Times New Roman" w:hAnsi="Times New Roman" w:cs="Times New Roman"/>
        </w:rPr>
        <w:t xml:space="preserve">volumetric soil moisture [%] </w:t>
      </w:r>
      <w:proofErr w:type="gramStart"/>
      <w:r w:rsidR="000C2D17">
        <w:rPr>
          <w:rFonts w:ascii="Times New Roman" w:hAnsi="Times New Roman" w:cs="Times New Roman"/>
        </w:rPr>
        <w:t>in  shallow</w:t>
      </w:r>
      <w:proofErr w:type="gramEnd"/>
      <w:r w:rsidR="000C2D17">
        <w:rPr>
          <w:rFonts w:ascii="Times New Roman" w:hAnsi="Times New Roman" w:cs="Times New Roman"/>
        </w:rPr>
        <w:t xml:space="preserve"> (12 cm), mid (60 cm), and deep (100 cm) soils as measured by wetland (top plot) , shrub (middle plot) , and forest (bottom plot) weather stations in Illilouette Creek Basin. Data was measured at 10 minute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sectPr w:rsidR="002C559E"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4404D6" w:rsidRDefault="004404D6">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63355731" w14:textId="6E6048AF" w:rsidR="004404D6" w:rsidRDefault="004404D6">
      <w:pPr>
        <w:pStyle w:val="CommentText"/>
      </w:pPr>
      <w:r>
        <w:rPr>
          <w:rStyle w:val="CommentReference"/>
        </w:rPr>
        <w:annotationRef/>
      </w:r>
      <w:r>
        <w:t>Scott</w:t>
      </w:r>
    </w:p>
  </w:comment>
  <w:comment w:id="2" w:author="Jens Stevens" w:date="2018-09-25T17:29:00Z" w:initials="JS">
    <w:p w14:paraId="350C0998" w14:textId="5EB3BB63" w:rsidR="004404D6" w:rsidRDefault="004404D6">
      <w:pPr>
        <w:pStyle w:val="CommentText"/>
      </w:pPr>
      <w:r>
        <w:rPr>
          <w:rStyle w:val="CommentReference"/>
        </w:rPr>
        <w:annotationRef/>
      </w:r>
      <w:r>
        <w:t>Sally</w:t>
      </w:r>
    </w:p>
  </w:comment>
  <w:comment w:id="3" w:author="Jens Stevens" w:date="2018-09-25T17:29:00Z" w:initials="JS">
    <w:p w14:paraId="3AAC1ACE" w14:textId="06AF88AF" w:rsidR="004404D6" w:rsidRDefault="004404D6">
      <w:pPr>
        <w:pStyle w:val="CommentText"/>
      </w:pPr>
      <w:r>
        <w:rPr>
          <w:rStyle w:val="CommentReference"/>
        </w:rPr>
        <w:annotationRef/>
      </w:r>
      <w:r>
        <w:t>Brandon</w:t>
      </w:r>
    </w:p>
  </w:comment>
  <w:comment w:id="5" w:author="Sally Thompson" w:date="2018-10-25T15:53:00Z" w:initials="ST">
    <w:p w14:paraId="691B5617" w14:textId="50235339" w:rsidR="004404D6" w:rsidRDefault="004404D6">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11" w:author="Sally Thompson" w:date="2018-10-25T12:14:00Z" w:initials="ST">
    <w:p w14:paraId="5FFD0873" w14:textId="0E043E98" w:rsidR="004404D6" w:rsidRDefault="004404D6">
      <w:pPr>
        <w:pStyle w:val="CommentText"/>
      </w:pPr>
      <w:r>
        <w:rPr>
          <w:rStyle w:val="CommentReference"/>
        </w:rPr>
        <w:annotationRef/>
      </w:r>
      <w:r>
        <w:t>Jens, I know there’s unit conversion going on here, but let’s not go crazy with the significant figures…!</w:t>
      </w:r>
    </w:p>
  </w:comment>
  <w:comment w:id="16" w:author="Jens Stevens" w:date="2018-09-25T17:56:00Z" w:initials="JS">
    <w:p w14:paraId="6B50F124" w14:textId="250E8A08" w:rsidR="004404D6" w:rsidRDefault="004404D6">
      <w:pPr>
        <w:pStyle w:val="CommentText"/>
      </w:pPr>
      <w:r>
        <w:rPr>
          <w:rStyle w:val="CommentReference"/>
        </w:rPr>
        <w:annotationRef/>
      </w:r>
      <w:r>
        <w:t>Jens will elaborate.</w:t>
      </w:r>
    </w:p>
  </w:comment>
  <w:comment w:id="17" w:author="Ekaterina Rakhmatulina" w:date="2018-12-04T13:04:00Z" w:initials="ER">
    <w:p w14:paraId="4C51CFB8" w14:textId="77777777" w:rsidR="004404D6" w:rsidRDefault="004404D6">
      <w:pPr>
        <w:pStyle w:val="CommentText"/>
      </w:pPr>
      <w:r>
        <w:rPr>
          <w:rStyle w:val="CommentReference"/>
        </w:rPr>
        <w:annotationRef/>
      </w:r>
      <w:r>
        <w:t>Or would it be dense according to our veg classification?</w:t>
      </w:r>
    </w:p>
    <w:p w14:paraId="7379F549" w14:textId="3BAC3609" w:rsidR="004404D6" w:rsidRDefault="004404D6">
      <w:pPr>
        <w:pStyle w:val="CommentText"/>
      </w:pPr>
    </w:p>
  </w:comment>
  <w:comment w:id="18" w:author="Gabrielle Boisrame" w:date="2018-12-10T16:18:00Z" w:initials="GB">
    <w:p w14:paraId="5ED5A27E" w14:textId="6704C084" w:rsidR="004404D6" w:rsidRDefault="004404D6">
      <w:pPr>
        <w:pStyle w:val="CommentText"/>
      </w:pPr>
      <w:r>
        <w:rPr>
          <w:rStyle w:val="CommentReference"/>
        </w:rPr>
        <w:annotationRef/>
      </w:r>
      <w:r>
        <w:t>Yes, it’s dense. I changed it.</w:t>
      </w:r>
    </w:p>
  </w:comment>
  <w:comment w:id="19" w:author="Gabrielle Boisrame" w:date="2018-12-10T16:19:00Z" w:initials="GB">
    <w:p w14:paraId="57107750" w14:textId="184CEE81" w:rsidR="004404D6" w:rsidRDefault="004404D6">
      <w:pPr>
        <w:pStyle w:val="CommentText"/>
      </w:pPr>
      <w:r>
        <w:rPr>
          <w:rStyle w:val="CommentReference"/>
        </w:rPr>
        <w:annotationRef/>
      </w:r>
      <w:r>
        <w:t>I know we keep calling this site “shrub,” but really it’s mostly conifer recruitment (there are not many shrub fields in Sugarloaf, so we chose this site as representative of a place that burned at high severity and is now relatively dry, similar to the ICB shrub site)</w:t>
      </w:r>
    </w:p>
  </w:comment>
  <w:comment w:id="22" w:author="Ekaterina Rakhmatulina" w:date="2018-12-04T13:23:00Z" w:initials="ER">
    <w:p w14:paraId="530E1DD2" w14:textId="6E0731E9" w:rsidR="004404D6" w:rsidRDefault="004404D6">
      <w:pPr>
        <w:pStyle w:val="CommentText"/>
      </w:pPr>
      <w:r>
        <w:rPr>
          <w:rStyle w:val="CommentReference"/>
        </w:rPr>
        <w:annotationRef/>
      </w:r>
      <w:r>
        <w:t>I approximated density to be 0.4 of water. Should I mention that we don’t have density measurements?</w:t>
      </w:r>
    </w:p>
  </w:comment>
  <w:comment w:id="23" w:author="Gabrielle Boisrame" w:date="2018-12-10T16:22:00Z" w:initials="GB">
    <w:p w14:paraId="001A3F5C" w14:textId="66BBB75E" w:rsidR="004404D6" w:rsidRDefault="004404D6">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20" w:author="Gabrielle" w:date="2018-12-10T21:26:00Z" w:initials="G">
    <w:p w14:paraId="7B7C02C7" w14:textId="27112DA0" w:rsidR="004404D6" w:rsidRDefault="004404D6">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21" w:author="Ekaterina Rakhmatulina" w:date="2018-12-26T15:35:00Z" w:initials="ER">
    <w:p w14:paraId="6B43E391" w14:textId="4AD7E28C" w:rsidR="004404D6" w:rsidRDefault="004404D6">
      <w:pPr>
        <w:pStyle w:val="CommentText"/>
      </w:pPr>
      <w:r>
        <w:rPr>
          <w:rStyle w:val="CommentReference"/>
        </w:rPr>
        <w:annotationRef/>
      </w:r>
      <w:r>
        <w:t>I think Appendix makes more sense</w:t>
      </w:r>
    </w:p>
  </w:comment>
  <w:comment w:id="24" w:author="Ekaterina Rakhmatulina" w:date="2018-12-07T18:29:00Z" w:initials="ER">
    <w:p w14:paraId="298257C9" w14:textId="4F6DDE1B" w:rsidR="004404D6" w:rsidRDefault="004404D6">
      <w:pPr>
        <w:pStyle w:val="CommentText"/>
      </w:pPr>
      <w:r>
        <w:rPr>
          <w:rStyle w:val="CommentReference"/>
        </w:rPr>
        <w:annotationRef/>
      </w:r>
      <w:r>
        <w:t xml:space="preserve">Thoughts? A bit of a strong statement perhaps? </w:t>
      </w:r>
    </w:p>
  </w:comment>
  <w:comment w:id="25" w:author="Gabrielle Boisrame" w:date="2018-12-10T16:23:00Z" w:initials="GB">
    <w:p w14:paraId="19001A95" w14:textId="01C151B2" w:rsidR="004404D6" w:rsidRDefault="004404D6">
      <w:pPr>
        <w:pStyle w:val="CommentText"/>
      </w:pPr>
      <w:r>
        <w:rPr>
          <w:rStyle w:val="CommentReference"/>
        </w:rPr>
        <w:annotationRef/>
      </w:r>
      <w:r>
        <w:t>We should probably compare temperature too.</w:t>
      </w:r>
    </w:p>
  </w:comment>
  <w:comment w:id="26" w:author="Jens Stevens" w:date="2018-09-25T19:15:00Z" w:initials="JS">
    <w:p w14:paraId="14772027" w14:textId="0C0E6041" w:rsidR="004404D6" w:rsidRDefault="004404D6">
      <w:pPr>
        <w:pStyle w:val="CommentText"/>
      </w:pPr>
      <w:r>
        <w:rPr>
          <w:rStyle w:val="CommentReference"/>
        </w:rPr>
        <w:annotationRef/>
      </w:r>
      <w:r>
        <w:rPr>
          <w:rStyle w:val="CommentReference"/>
        </w:rPr>
        <w:t>Sally, Gabrielle, Katya</w:t>
      </w:r>
    </w:p>
  </w:comment>
  <w:comment w:id="27" w:author="Jens Stevens" w:date="2018-09-25T19:21:00Z" w:initials="JS">
    <w:p w14:paraId="188F215A" w14:textId="77777777" w:rsidR="004404D6" w:rsidRDefault="004404D6"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8" w:author="Jens Stevens" w:date="2018-09-25T19:22:00Z" w:initials="JS">
    <w:p w14:paraId="45FF40CD" w14:textId="77777777" w:rsidR="004404D6" w:rsidRDefault="004404D6"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29" w:author="Jens Stevens" w:date="2018-09-25T19:25:00Z" w:initials="JS">
    <w:p w14:paraId="6C65E0C5" w14:textId="77777777" w:rsidR="004404D6" w:rsidRDefault="004404D6" w:rsidP="00FF17D0">
      <w:pPr>
        <w:pStyle w:val="CommentText"/>
      </w:pPr>
      <w:r>
        <w:rPr>
          <w:rStyle w:val="CommentReference"/>
        </w:rPr>
        <w:annotationRef/>
      </w:r>
      <w:r>
        <w:t>Hydrological implications here, but the total area in dense meadows is such a drop in the bucket in this landscape…</w:t>
      </w:r>
    </w:p>
  </w:comment>
  <w:comment w:id="32" w:author="Gabrielle" w:date="2018-12-10T21:09:00Z" w:initials="G">
    <w:p w14:paraId="74C03C78" w14:textId="6596C580" w:rsidR="004404D6" w:rsidRDefault="004404D6">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3" w:author="Ekaterina Rakhmatulina" w:date="2018-12-25T17:34:00Z" w:initials="ER">
    <w:p w14:paraId="00F100FC" w14:textId="2DC2A177" w:rsidR="004404D6" w:rsidRDefault="004404D6">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35" w:author="Ekaterina Rakhmatulina" w:date="2018-12-06T10:56:00Z" w:initials="ER">
    <w:p w14:paraId="0A6D444D" w14:textId="77777777" w:rsidR="004404D6" w:rsidRDefault="004404D6" w:rsidP="00CC6A12">
      <w:pPr>
        <w:pStyle w:val="CommentText"/>
      </w:pPr>
      <w:r>
        <w:rPr>
          <w:rStyle w:val="CommentReference"/>
        </w:rPr>
        <w:annotationRef/>
      </w:r>
      <w:r>
        <w:t>Right now this is a screenshot, I can make this higher quality for the final version</w:t>
      </w:r>
    </w:p>
    <w:p w14:paraId="1CE1F75F" w14:textId="77777777" w:rsidR="004404D6" w:rsidRDefault="004404D6" w:rsidP="00CC6A12">
      <w:pPr>
        <w:pStyle w:val="CommentText"/>
      </w:pPr>
    </w:p>
  </w:comment>
  <w:comment w:id="36" w:author="Ekaterina Rakhmatulina" w:date="2018-12-10T11:20:00Z" w:initials="ER">
    <w:p w14:paraId="6C5112FD" w14:textId="24EC960A" w:rsidR="004404D6" w:rsidRDefault="004404D6">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37" w:author="Ekaterina Rakhmatulina" w:date="2018-12-07T17:54:00Z" w:initials="ER">
    <w:p w14:paraId="558E8ADD" w14:textId="77777777" w:rsidR="004404D6" w:rsidRDefault="004404D6"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38" w:author="Gabrielle" w:date="2018-12-10T21:14:00Z" w:initials="G">
    <w:p w14:paraId="0D3A2C0F" w14:textId="7083DA19" w:rsidR="004404D6" w:rsidRDefault="004404D6">
      <w:pPr>
        <w:pStyle w:val="CommentText"/>
      </w:pPr>
      <w:r>
        <w:rPr>
          <w:rStyle w:val="CommentReference"/>
        </w:rPr>
        <w:annotationRef/>
      </w:r>
      <w:r>
        <w:t>Again, we should decide whether we want to call this site “shrubland” or something else, maybe “conifer regeneration” or “high severity dry”</w:t>
      </w:r>
    </w:p>
  </w:comment>
  <w:comment w:id="39" w:author="Ekaterina Rakhmatulina" w:date="2018-12-25T19:47:00Z" w:initials="ER">
    <w:p w14:paraId="526F4EB3" w14:textId="7D45A880" w:rsidR="004404D6" w:rsidRDefault="004404D6">
      <w:pPr>
        <w:pStyle w:val="CommentText"/>
      </w:pPr>
      <w:r>
        <w:rPr>
          <w:rStyle w:val="CommentReference"/>
        </w:rPr>
        <w:annotationRef/>
      </w:r>
      <w:r>
        <w:t>I was trying to stick with Jens’ 4 veg classifications</w:t>
      </w:r>
    </w:p>
  </w:comment>
  <w:comment w:id="41" w:author="Ekaterina Rakhmatulina" w:date="2018-12-10T11:35:00Z" w:initials="ER">
    <w:p w14:paraId="7D8CC0AF" w14:textId="77777777" w:rsidR="004404D6" w:rsidRDefault="004404D6">
      <w:pPr>
        <w:pStyle w:val="CommentText"/>
      </w:pPr>
      <w:r>
        <w:rPr>
          <w:rStyle w:val="CommentReference"/>
        </w:rPr>
        <w:annotationRef/>
      </w:r>
      <w:r>
        <w:t>Is this necessary?</w:t>
      </w:r>
    </w:p>
    <w:p w14:paraId="596E03AF" w14:textId="79CE61D9" w:rsidR="004404D6" w:rsidRDefault="004404D6">
      <w:pPr>
        <w:pStyle w:val="CommentText"/>
      </w:pPr>
    </w:p>
  </w:comment>
  <w:comment w:id="42" w:author="Gabrielle" w:date="2018-12-10T21:17:00Z" w:initials="G">
    <w:p w14:paraId="17E48F82" w14:textId="54646E6B" w:rsidR="004404D6" w:rsidRDefault="004404D6">
      <w:pPr>
        <w:pStyle w:val="CommentText"/>
      </w:pPr>
      <w:r>
        <w:rPr>
          <w:rStyle w:val="CommentReference"/>
        </w:rPr>
        <w:annotationRef/>
      </w:r>
      <w:r>
        <w:t xml:space="preserve">This is a little confusing </w:t>
      </w:r>
    </w:p>
  </w:comment>
  <w:comment w:id="43" w:author="Ekaterina Rakhmatulina" w:date="2018-12-10T12:32:00Z" w:initials="ER">
    <w:p w14:paraId="1F06D248" w14:textId="4538DEDA" w:rsidR="004404D6" w:rsidRDefault="004404D6">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44" w:author="Gabrielle" w:date="2018-12-10T21:19:00Z" w:initials="G">
    <w:p w14:paraId="08F5EDA2" w14:textId="11AB9634" w:rsidR="004404D6" w:rsidRDefault="004404D6">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45" w:author="Ekaterina Rakhmatulina" w:date="2018-12-25T20:42:00Z" w:initials="ER">
    <w:p w14:paraId="41F6EA4E" w14:textId="50084E29" w:rsidR="004404D6" w:rsidRDefault="004404D6">
      <w:pPr>
        <w:pStyle w:val="CommentText"/>
      </w:pPr>
      <w:r>
        <w:rPr>
          <w:rStyle w:val="CommentReference"/>
        </w:rPr>
        <w:annotationRef/>
      </w:r>
      <w:r>
        <w:t>Ok, changed the correlation coefficient to include only June through Sept</w:t>
      </w:r>
    </w:p>
  </w:comment>
  <w:comment w:id="46" w:author="Ekaterina Rakhmatulina" w:date="2018-12-10T12:00:00Z" w:initials="ER">
    <w:p w14:paraId="2BFD4B63" w14:textId="0793253C" w:rsidR="004404D6" w:rsidRDefault="004404D6">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50" w:author="Jens Stevens" w:date="2018-09-25T19:32:00Z" w:initials="JS">
    <w:p w14:paraId="75E2D500" w14:textId="3776D076" w:rsidR="004404D6" w:rsidRDefault="004404D6">
      <w:pPr>
        <w:pStyle w:val="CommentText"/>
      </w:pPr>
      <w:r>
        <w:rPr>
          <w:rStyle w:val="CommentReference"/>
        </w:rPr>
        <w:annotationRef/>
      </w:r>
      <w:r>
        <w:t xml:space="preserve">May make this hectares eventually, but with so many small numbers here, the hectare figures would be tiny (one pixel = 0.16 ha). </w:t>
      </w:r>
    </w:p>
  </w:comment>
  <w:comment w:id="52" w:author="Ekaterina Rakhmatulina" w:date="2018-12-06T12:00:00Z" w:initials="ER">
    <w:p w14:paraId="40C82D73" w14:textId="77777777" w:rsidR="004404D6" w:rsidRDefault="004404D6">
      <w:pPr>
        <w:pStyle w:val="CommentText"/>
      </w:pPr>
      <w:r>
        <w:rPr>
          <w:rStyle w:val="CommentReference"/>
        </w:rPr>
        <w:annotationRef/>
      </w:r>
      <w:r>
        <w:t>Would it be useful to show 12 cm soil moisture for each site for each sampling date?</w:t>
      </w:r>
    </w:p>
    <w:p w14:paraId="267837EE" w14:textId="4066BF5D" w:rsidR="004404D6" w:rsidRDefault="004404D6">
      <w:pPr>
        <w:pStyle w:val="CommentText"/>
      </w:pPr>
    </w:p>
  </w:comment>
  <w:comment w:id="53" w:author="Gabrielle" w:date="2018-12-10T21:22:00Z" w:initials="G">
    <w:p w14:paraId="10518364" w14:textId="2BB87A29" w:rsidR="004404D6" w:rsidRDefault="004404D6">
      <w:pPr>
        <w:pStyle w:val="CommentText"/>
      </w:pPr>
      <w:r>
        <w:rPr>
          <w:rStyle w:val="CommentReference"/>
        </w:rPr>
        <w:annotationRef/>
      </w:r>
      <w:r>
        <w:t>I like that idea. You could add a point with error bars showing standard deviation at each date.</w:t>
      </w:r>
    </w:p>
  </w:comment>
  <w:comment w:id="54" w:author="Ekaterina Rakhmatulina" w:date="2018-12-06T10:56:00Z" w:initials="ER">
    <w:p w14:paraId="15FC5FF0" w14:textId="77777777" w:rsidR="004404D6" w:rsidRDefault="004404D6">
      <w:pPr>
        <w:pStyle w:val="CommentText"/>
      </w:pPr>
      <w:r>
        <w:rPr>
          <w:rStyle w:val="CommentReference"/>
        </w:rPr>
        <w:annotationRef/>
      </w:r>
      <w:r>
        <w:t>Right now this is a screenshot, I can make this higher quality for the final version</w:t>
      </w:r>
    </w:p>
    <w:p w14:paraId="2C26D7F8" w14:textId="2FA2DCC6" w:rsidR="004404D6" w:rsidRDefault="004404D6">
      <w:pPr>
        <w:pStyle w:val="CommentText"/>
      </w:pPr>
    </w:p>
  </w:comment>
  <w:comment w:id="71" w:author="Gabrielle" w:date="2018-12-10T21:24:00Z" w:initials="G">
    <w:p w14:paraId="2C1ADDD0" w14:textId="1ADB5DF2" w:rsidR="004404D6" w:rsidRDefault="004404D6">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63355731" w15:done="0"/>
  <w15:commentEx w15:paraId="350C0998" w15:done="0"/>
  <w15:commentEx w15:paraId="3AAC1ACE" w15:done="0"/>
  <w15:commentEx w15:paraId="691B5617" w15:done="0"/>
  <w15:commentEx w15:paraId="5FFD0873" w15:done="0"/>
  <w15:commentEx w15:paraId="6B50F124" w15:done="0"/>
  <w15:commentEx w15:paraId="7379F549" w15:done="0"/>
  <w15:commentEx w15:paraId="5ED5A27E" w15:paraIdParent="7379F549" w15:done="0"/>
  <w15:commentEx w15:paraId="57107750" w15:done="0"/>
  <w15:commentEx w15:paraId="530E1DD2" w15:done="0"/>
  <w15:commentEx w15:paraId="001A3F5C" w15:paraIdParent="530E1DD2" w15:done="0"/>
  <w15:commentEx w15:paraId="7B7C02C7" w15:done="0"/>
  <w15:commentEx w15:paraId="6B43E391" w15:paraIdParent="7B7C02C7" w15:done="0"/>
  <w15:commentEx w15:paraId="298257C9" w15:done="0"/>
  <w15:commentEx w15:paraId="19001A95" w15:paraIdParent="298257C9" w15:done="0"/>
  <w15:commentEx w15:paraId="14772027" w15:done="0"/>
  <w15:commentEx w15:paraId="188F215A" w15:done="0"/>
  <w15:commentEx w15:paraId="45FF40CD" w15:done="0"/>
  <w15:commentEx w15:paraId="6C65E0C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17E48F82" w15:done="0"/>
  <w15:commentEx w15:paraId="1F06D248" w15:done="0"/>
  <w15:commentEx w15:paraId="08F5EDA2" w15:paraIdParent="1F06D248" w15:done="0"/>
  <w15:commentEx w15:paraId="41F6EA4E" w15:paraIdParent="1F06D248" w15:done="0"/>
  <w15:commentEx w15:paraId="2BFD4B63" w15:done="0"/>
  <w15:commentEx w15:paraId="75E2D500" w15:done="0"/>
  <w15:commentEx w15:paraId="267837EE" w15:done="0"/>
  <w15:commentEx w15:paraId="10518364" w15:paraIdParent="267837EE" w15:done="0"/>
  <w15:commentEx w15:paraId="2C26D7F8" w15:done="0"/>
  <w15:commentEx w15:paraId="2C1ADDD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63355731" w16cid:durableId="1F7C08D2"/>
  <w16cid:commentId w16cid:paraId="350C0998" w16cid:durableId="1F7C08D3"/>
  <w16cid:commentId w16cid:paraId="3AAC1ACE" w16cid:durableId="1F7C08D4"/>
  <w16cid:commentId w16cid:paraId="691B5617" w16cid:durableId="1F7C658C"/>
  <w16cid:commentId w16cid:paraId="5FFD0873" w16cid:durableId="1F7C320A"/>
  <w16cid:commentId w16cid:paraId="6B50F124" w16cid:durableId="1F7C08D5"/>
  <w16cid:commentId w16cid:paraId="7379F549" w16cid:durableId="1FB0F9E8"/>
  <w16cid:commentId w16cid:paraId="5ED5A27E" w16cid:durableId="1FBA0F71"/>
  <w16cid:commentId w16cid:paraId="57107750" w16cid:durableId="1FBA0F72"/>
  <w16cid:commentId w16cid:paraId="530E1DD2" w16cid:durableId="1FB0FE3F"/>
  <w16cid:commentId w16cid:paraId="001A3F5C" w16cid:durableId="1FBA0F75"/>
  <w16cid:commentId w16cid:paraId="7B7C02C7" w16cid:durableId="1FBA0F76"/>
  <w16cid:commentId w16cid:paraId="6B43E391" w16cid:durableId="1FCE1E2A"/>
  <w16cid:commentId w16cid:paraId="298257C9" w16cid:durableId="1FB53AA3"/>
  <w16cid:commentId w16cid:paraId="19001A95" w16cid:durableId="1FBA0F79"/>
  <w16cid:commentId w16cid:paraId="14772027" w16cid:durableId="1F7C08D8"/>
  <w16cid:commentId w16cid:paraId="188F215A" w16cid:durableId="1F7C08D9"/>
  <w16cid:commentId w16cid:paraId="45FF40CD" w16cid:durableId="1F7C08DA"/>
  <w16cid:commentId w16cid:paraId="6C65E0C5" w16cid:durableId="1F7C08DB"/>
  <w16cid:commentId w16cid:paraId="74C03C78" w16cid:durableId="1FBA0F7E"/>
  <w16cid:commentId w16cid:paraId="00F100FC" w16cid:durableId="1FCCE8A0"/>
  <w16cid:commentId w16cid:paraId="1CE1F75F" w16cid:durableId="1FBA0F7F"/>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17E48F82" w16cid:durableId="1FBA0F84"/>
  <w16cid:commentId w16cid:paraId="1F06D248" w16cid:durableId="1FB8DB43"/>
  <w16cid:commentId w16cid:paraId="08F5EDA2" w16cid:durableId="1FBA0F86"/>
  <w16cid:commentId w16cid:paraId="41F6EA4E" w16cid:durableId="1FCD1499"/>
  <w16cid:commentId w16cid:paraId="260037BE" w16cid:durableId="1FB8FF51"/>
  <w16cid:commentId w16cid:paraId="75E2D500" w16cid:durableId="1F7C08DC"/>
  <w16cid:commentId w16cid:paraId="267837EE" w16cid:durableId="1FBA0F8A"/>
  <w16cid:commentId w16cid:paraId="10518364" w16cid:durableId="1FBA0F8B"/>
  <w16cid:commentId w16cid:paraId="2C26D7F8" w16cid:durableId="1FBA0F8C"/>
  <w16cid:commentId w16cid:paraId="2C1ADDD0" w16cid:durableId="1FBA0F8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DF0058" w14:textId="77777777" w:rsidR="00E84328" w:rsidRDefault="00E84328" w:rsidP="00D55DA2">
      <w:r>
        <w:separator/>
      </w:r>
    </w:p>
  </w:endnote>
  <w:endnote w:type="continuationSeparator" w:id="0">
    <w:p w14:paraId="607A51F8" w14:textId="77777777" w:rsidR="00E84328" w:rsidRDefault="00E84328"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4404D6" w:rsidRDefault="004404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4404D6" w:rsidRDefault="004404D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BF0DE10" w:rsidR="004404D6" w:rsidRDefault="004404D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67595">
      <w:rPr>
        <w:rStyle w:val="PageNumber"/>
        <w:noProof/>
      </w:rPr>
      <w:t>20</w:t>
    </w:r>
    <w:r>
      <w:rPr>
        <w:rStyle w:val="PageNumber"/>
      </w:rPr>
      <w:fldChar w:fldCharType="end"/>
    </w:r>
  </w:p>
  <w:p w14:paraId="0D3A7669" w14:textId="77777777" w:rsidR="004404D6" w:rsidRDefault="004404D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4C0FAA" w14:textId="77777777" w:rsidR="00E84328" w:rsidRDefault="00E84328" w:rsidP="00D55DA2">
      <w:r>
        <w:separator/>
      </w:r>
    </w:p>
  </w:footnote>
  <w:footnote w:type="continuationSeparator" w:id="0">
    <w:p w14:paraId="4649EE7E" w14:textId="77777777" w:rsidR="00E84328" w:rsidRDefault="00E84328" w:rsidP="00D55D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3234E"/>
    <w:rsid w:val="00032F37"/>
    <w:rsid w:val="00041E5E"/>
    <w:rsid w:val="0004320D"/>
    <w:rsid w:val="00044E93"/>
    <w:rsid w:val="00051899"/>
    <w:rsid w:val="00051A5D"/>
    <w:rsid w:val="000546FA"/>
    <w:rsid w:val="00057A9F"/>
    <w:rsid w:val="00061CE0"/>
    <w:rsid w:val="00065F98"/>
    <w:rsid w:val="00066F63"/>
    <w:rsid w:val="0007030B"/>
    <w:rsid w:val="0007073A"/>
    <w:rsid w:val="000732D6"/>
    <w:rsid w:val="00076EE7"/>
    <w:rsid w:val="0008070D"/>
    <w:rsid w:val="00083323"/>
    <w:rsid w:val="000838C2"/>
    <w:rsid w:val="00087182"/>
    <w:rsid w:val="00090C40"/>
    <w:rsid w:val="00090C49"/>
    <w:rsid w:val="0009214A"/>
    <w:rsid w:val="0009483D"/>
    <w:rsid w:val="000A0B47"/>
    <w:rsid w:val="000A143F"/>
    <w:rsid w:val="000A1C2E"/>
    <w:rsid w:val="000B08AB"/>
    <w:rsid w:val="000B1662"/>
    <w:rsid w:val="000B22D1"/>
    <w:rsid w:val="000B61C4"/>
    <w:rsid w:val="000B65C5"/>
    <w:rsid w:val="000B6716"/>
    <w:rsid w:val="000C0EEC"/>
    <w:rsid w:val="000C2D17"/>
    <w:rsid w:val="000C4C4D"/>
    <w:rsid w:val="000D085D"/>
    <w:rsid w:val="000D21FB"/>
    <w:rsid w:val="000D2B66"/>
    <w:rsid w:val="000D434C"/>
    <w:rsid w:val="000D6138"/>
    <w:rsid w:val="000D621A"/>
    <w:rsid w:val="000E10DE"/>
    <w:rsid w:val="000E1805"/>
    <w:rsid w:val="000E26C3"/>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3DE4"/>
    <w:rsid w:val="00211BDE"/>
    <w:rsid w:val="00222366"/>
    <w:rsid w:val="00223D6B"/>
    <w:rsid w:val="00230B00"/>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23F9"/>
    <w:rsid w:val="002E277E"/>
    <w:rsid w:val="002E488E"/>
    <w:rsid w:val="002E599C"/>
    <w:rsid w:val="002F17AB"/>
    <w:rsid w:val="002F4166"/>
    <w:rsid w:val="002F4CED"/>
    <w:rsid w:val="002F5B52"/>
    <w:rsid w:val="002F5E13"/>
    <w:rsid w:val="00304322"/>
    <w:rsid w:val="00306DDE"/>
    <w:rsid w:val="0032228A"/>
    <w:rsid w:val="00330578"/>
    <w:rsid w:val="00336096"/>
    <w:rsid w:val="003368DA"/>
    <w:rsid w:val="00345D27"/>
    <w:rsid w:val="00350309"/>
    <w:rsid w:val="00353048"/>
    <w:rsid w:val="00361115"/>
    <w:rsid w:val="00364834"/>
    <w:rsid w:val="003655A3"/>
    <w:rsid w:val="00370C5E"/>
    <w:rsid w:val="003774CC"/>
    <w:rsid w:val="00380B80"/>
    <w:rsid w:val="00383FE2"/>
    <w:rsid w:val="0039290B"/>
    <w:rsid w:val="00393BC7"/>
    <w:rsid w:val="003A6AED"/>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2FA8"/>
    <w:rsid w:val="00527361"/>
    <w:rsid w:val="00527EC9"/>
    <w:rsid w:val="00530CA1"/>
    <w:rsid w:val="00531A2E"/>
    <w:rsid w:val="00533CFE"/>
    <w:rsid w:val="005402A8"/>
    <w:rsid w:val="005403CA"/>
    <w:rsid w:val="00542197"/>
    <w:rsid w:val="0055355C"/>
    <w:rsid w:val="00553B8E"/>
    <w:rsid w:val="00554F03"/>
    <w:rsid w:val="005569AD"/>
    <w:rsid w:val="00561DB2"/>
    <w:rsid w:val="00566E8B"/>
    <w:rsid w:val="005702BD"/>
    <w:rsid w:val="00575E32"/>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D11A9"/>
    <w:rsid w:val="006E0810"/>
    <w:rsid w:val="006E17F3"/>
    <w:rsid w:val="006E5DA9"/>
    <w:rsid w:val="006E7CD5"/>
    <w:rsid w:val="006F0C26"/>
    <w:rsid w:val="006F2822"/>
    <w:rsid w:val="006F57A3"/>
    <w:rsid w:val="006F7E76"/>
    <w:rsid w:val="006F7FF1"/>
    <w:rsid w:val="00701169"/>
    <w:rsid w:val="00706487"/>
    <w:rsid w:val="00707242"/>
    <w:rsid w:val="0070726F"/>
    <w:rsid w:val="00711C83"/>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14DF"/>
    <w:rsid w:val="007D3030"/>
    <w:rsid w:val="007D3A0A"/>
    <w:rsid w:val="007D6FBF"/>
    <w:rsid w:val="007E78E5"/>
    <w:rsid w:val="007F1B68"/>
    <w:rsid w:val="007F6184"/>
    <w:rsid w:val="00803715"/>
    <w:rsid w:val="00805AAB"/>
    <w:rsid w:val="00806C1D"/>
    <w:rsid w:val="00810F48"/>
    <w:rsid w:val="008126F8"/>
    <w:rsid w:val="00812D8E"/>
    <w:rsid w:val="0081321A"/>
    <w:rsid w:val="00814BFA"/>
    <w:rsid w:val="00825753"/>
    <w:rsid w:val="0083110E"/>
    <w:rsid w:val="00832545"/>
    <w:rsid w:val="008325E4"/>
    <w:rsid w:val="00833C10"/>
    <w:rsid w:val="00834975"/>
    <w:rsid w:val="00834984"/>
    <w:rsid w:val="0084138A"/>
    <w:rsid w:val="008434E7"/>
    <w:rsid w:val="00850161"/>
    <w:rsid w:val="0085421B"/>
    <w:rsid w:val="00855601"/>
    <w:rsid w:val="00855ADD"/>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58C6"/>
    <w:rsid w:val="00922657"/>
    <w:rsid w:val="0092289A"/>
    <w:rsid w:val="009230B3"/>
    <w:rsid w:val="009253CF"/>
    <w:rsid w:val="00927329"/>
    <w:rsid w:val="009314EC"/>
    <w:rsid w:val="00935DC7"/>
    <w:rsid w:val="00937D60"/>
    <w:rsid w:val="00943487"/>
    <w:rsid w:val="0095273F"/>
    <w:rsid w:val="009544F9"/>
    <w:rsid w:val="009555C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C595A"/>
    <w:rsid w:val="009C5EB9"/>
    <w:rsid w:val="009D00A6"/>
    <w:rsid w:val="009D20B4"/>
    <w:rsid w:val="009D4BF7"/>
    <w:rsid w:val="009D6FF8"/>
    <w:rsid w:val="009E0E8B"/>
    <w:rsid w:val="009E1323"/>
    <w:rsid w:val="009E1FB9"/>
    <w:rsid w:val="009E3E08"/>
    <w:rsid w:val="009E740F"/>
    <w:rsid w:val="009F0BE3"/>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63051"/>
    <w:rsid w:val="00A636FB"/>
    <w:rsid w:val="00A73785"/>
    <w:rsid w:val="00A77A17"/>
    <w:rsid w:val="00A839EB"/>
    <w:rsid w:val="00A87428"/>
    <w:rsid w:val="00A90470"/>
    <w:rsid w:val="00A91A42"/>
    <w:rsid w:val="00A9202A"/>
    <w:rsid w:val="00AA0A5E"/>
    <w:rsid w:val="00AA0F50"/>
    <w:rsid w:val="00AA3089"/>
    <w:rsid w:val="00AA48F9"/>
    <w:rsid w:val="00AA4E93"/>
    <w:rsid w:val="00AA5C93"/>
    <w:rsid w:val="00AA683F"/>
    <w:rsid w:val="00AA78F1"/>
    <w:rsid w:val="00AB1EEC"/>
    <w:rsid w:val="00AB6E59"/>
    <w:rsid w:val="00AB7402"/>
    <w:rsid w:val="00AC6212"/>
    <w:rsid w:val="00AD10CC"/>
    <w:rsid w:val="00AD3797"/>
    <w:rsid w:val="00AD5975"/>
    <w:rsid w:val="00AD5B95"/>
    <w:rsid w:val="00AD7A57"/>
    <w:rsid w:val="00AE0958"/>
    <w:rsid w:val="00AF4E1E"/>
    <w:rsid w:val="00AF69A0"/>
    <w:rsid w:val="00AF6D4E"/>
    <w:rsid w:val="00AF76DE"/>
    <w:rsid w:val="00B055BE"/>
    <w:rsid w:val="00B060D7"/>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6EF7"/>
    <w:rsid w:val="00B62C24"/>
    <w:rsid w:val="00B63476"/>
    <w:rsid w:val="00B643CC"/>
    <w:rsid w:val="00B75D81"/>
    <w:rsid w:val="00B80042"/>
    <w:rsid w:val="00B81470"/>
    <w:rsid w:val="00B84E42"/>
    <w:rsid w:val="00B91069"/>
    <w:rsid w:val="00B9453B"/>
    <w:rsid w:val="00B945C2"/>
    <w:rsid w:val="00B94CDA"/>
    <w:rsid w:val="00B94E67"/>
    <w:rsid w:val="00B959C3"/>
    <w:rsid w:val="00B95F01"/>
    <w:rsid w:val="00BA1466"/>
    <w:rsid w:val="00BA46BE"/>
    <w:rsid w:val="00BB090D"/>
    <w:rsid w:val="00BB1BBD"/>
    <w:rsid w:val="00BB1F84"/>
    <w:rsid w:val="00BB24D7"/>
    <w:rsid w:val="00BB35B4"/>
    <w:rsid w:val="00BC2E6C"/>
    <w:rsid w:val="00BC70AA"/>
    <w:rsid w:val="00BC79FA"/>
    <w:rsid w:val="00BD0EAC"/>
    <w:rsid w:val="00BD41B7"/>
    <w:rsid w:val="00BD5B4D"/>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53A96"/>
    <w:rsid w:val="00C5450E"/>
    <w:rsid w:val="00C6221E"/>
    <w:rsid w:val="00C65CA8"/>
    <w:rsid w:val="00C66BF3"/>
    <w:rsid w:val="00C74122"/>
    <w:rsid w:val="00C748B9"/>
    <w:rsid w:val="00C771A6"/>
    <w:rsid w:val="00C91445"/>
    <w:rsid w:val="00C91E79"/>
    <w:rsid w:val="00C9780E"/>
    <w:rsid w:val="00CA5F49"/>
    <w:rsid w:val="00CC3B93"/>
    <w:rsid w:val="00CC5781"/>
    <w:rsid w:val="00CC61A1"/>
    <w:rsid w:val="00CC6A12"/>
    <w:rsid w:val="00CD49F1"/>
    <w:rsid w:val="00CD5CD5"/>
    <w:rsid w:val="00CE40CC"/>
    <w:rsid w:val="00CF254C"/>
    <w:rsid w:val="00CF62F0"/>
    <w:rsid w:val="00D0563E"/>
    <w:rsid w:val="00D06315"/>
    <w:rsid w:val="00D14105"/>
    <w:rsid w:val="00D16654"/>
    <w:rsid w:val="00D20ABC"/>
    <w:rsid w:val="00D20AC0"/>
    <w:rsid w:val="00D24153"/>
    <w:rsid w:val="00D259F0"/>
    <w:rsid w:val="00D2614D"/>
    <w:rsid w:val="00D35A07"/>
    <w:rsid w:val="00D36BD2"/>
    <w:rsid w:val="00D4180B"/>
    <w:rsid w:val="00D418B6"/>
    <w:rsid w:val="00D46BB4"/>
    <w:rsid w:val="00D47119"/>
    <w:rsid w:val="00D53BBE"/>
    <w:rsid w:val="00D55DA2"/>
    <w:rsid w:val="00D61373"/>
    <w:rsid w:val="00D628DD"/>
    <w:rsid w:val="00D65DBF"/>
    <w:rsid w:val="00D6761D"/>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4B2F"/>
    <w:rsid w:val="00F654CC"/>
    <w:rsid w:val="00F67ACE"/>
    <w:rsid w:val="00F7083F"/>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4206A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21388-F195-4E9E-AF11-5AB85F1A0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34</Pages>
  <Words>6530</Words>
  <Characters>37223</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6</cp:revision>
  <cp:lastPrinted>2013-12-07T23:09:00Z</cp:lastPrinted>
  <dcterms:created xsi:type="dcterms:W3CDTF">2018-12-27T21:34:00Z</dcterms:created>
  <dcterms:modified xsi:type="dcterms:W3CDTF">2019-01-05T06:59:00Z</dcterms:modified>
</cp:coreProperties>
</file>